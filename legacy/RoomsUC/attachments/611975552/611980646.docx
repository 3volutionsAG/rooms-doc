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101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C2D69B"/>
        <w:tblLayout w:type="fixed"/>
        <w:tblCellMar>
          <w:top w:w="57" w:type="dxa"/>
          <w:bottom w:w="57" w:type="dxa"/>
        </w:tblCellMar>
        <w:tblLook w:val="0000"/>
      </w:tblPr>
      <w:tblGrid>
        <w:gridCol w:w="959"/>
        <w:gridCol w:w="1228"/>
        <w:gridCol w:w="2646"/>
        <w:gridCol w:w="1087"/>
        <w:gridCol w:w="1559"/>
        <w:gridCol w:w="851"/>
        <w:gridCol w:w="1795"/>
      </w:tblGrid>
      <w:tr w:rsidR="00C5199B" w:rsidRPr="003A5302" w:rsidTr="00926E49">
        <w:trPr>
          <w:cantSplit/>
        </w:trPr>
        <w:tc>
          <w:tcPr>
            <w:tcW w:w="10125" w:type="dxa"/>
            <w:gridSpan w:val="7"/>
            <w:tcBorders>
              <w:bottom w:val="single" w:sz="4" w:space="0" w:color="auto"/>
            </w:tcBorders>
            <w:shd w:val="clear" w:color="auto" w:fill="C2D69B"/>
          </w:tcPr>
          <w:p w:rsidR="00C5199B" w:rsidRPr="003A5302" w:rsidRDefault="009E359C" w:rsidP="0052381C">
            <w:pPr>
              <w:pStyle w:val="Heading3"/>
              <w:jc w:val="both"/>
              <w:rPr>
                <w:lang w:val="de-CH"/>
              </w:rPr>
            </w:pPr>
            <w:ins w:id="0" w:author="Tim Bänziger" w:date="2009-07-01T14:17:00Z">
              <w:r>
                <w:rPr>
                  <w:lang w:val="de-CH"/>
                </w:rPr>
                <w:t>1</w:t>
              </w:r>
            </w:ins>
            <w:r w:rsidR="0003695F" w:rsidRPr="003A5302">
              <w:rPr>
                <w:lang w:val="de-CH"/>
              </w:rPr>
              <w:t xml:space="preserve">1. </w:t>
            </w:r>
            <w:r w:rsidR="0052381C" w:rsidRPr="003A5302">
              <w:rPr>
                <w:lang w:val="de-CH"/>
              </w:rPr>
              <w:t xml:space="preserve">Use Case </w:t>
            </w:r>
            <w:r w:rsidR="009062AF" w:rsidRPr="003A5302">
              <w:rPr>
                <w:lang w:val="de-CH"/>
              </w:rPr>
              <w:t>Überblick</w:t>
            </w:r>
            <w:r w:rsidR="001F5607" w:rsidRPr="003A5302">
              <w:rPr>
                <w:lang w:val="de-CH"/>
              </w:rPr>
              <w:t xml:space="preserve"> </w:t>
            </w:r>
            <w:r w:rsidR="001F5607" w:rsidRPr="003A5302">
              <w:rPr>
                <w:i/>
                <w:sz w:val="16"/>
                <w:szCs w:val="16"/>
                <w:lang w:val="de-CH"/>
              </w:rPr>
              <w:t>(Arbeitspapier)</w:t>
            </w:r>
          </w:p>
        </w:tc>
      </w:tr>
      <w:tr w:rsidR="00395D64" w:rsidRPr="009E359C" w:rsidTr="00926E49">
        <w:trPr>
          <w:cantSplit/>
        </w:trPr>
        <w:tc>
          <w:tcPr>
            <w:tcW w:w="10125" w:type="dxa"/>
            <w:gridSpan w:val="7"/>
            <w:tcBorders>
              <w:bottom w:val="single" w:sz="4" w:space="0" w:color="auto"/>
            </w:tcBorders>
            <w:shd w:val="clear" w:color="auto" w:fill="C2D69B"/>
          </w:tcPr>
          <w:p w:rsidR="00395D64" w:rsidRPr="003A5302" w:rsidRDefault="00395D64" w:rsidP="00395D64">
            <w:pPr>
              <w:pStyle w:val="Heading3"/>
              <w:jc w:val="both"/>
              <w:rPr>
                <w:u w:val="single"/>
                <w:lang w:val="de-CH"/>
              </w:rPr>
            </w:pPr>
            <w:r w:rsidRPr="003A5302">
              <w:rPr>
                <w:u w:val="single"/>
                <w:lang w:val="de-CH"/>
              </w:rPr>
              <w:t xml:space="preserve">Kriterien Use Case </w:t>
            </w:r>
            <w:r w:rsidRPr="003A5302">
              <w:rPr>
                <w:color w:val="FF0000"/>
                <w:sz w:val="12"/>
                <w:szCs w:val="12"/>
                <w:u w:val="single"/>
                <w:lang w:val="de-CH"/>
              </w:rPr>
              <w:t>(diese Zeile kann nach der Erstellung gelöscht werden)</w:t>
            </w:r>
          </w:p>
          <w:p w:rsidR="00395D64" w:rsidRPr="003A5302" w:rsidRDefault="00395D64" w:rsidP="00395D64">
            <w:pPr>
              <w:pStyle w:val="Heading3"/>
              <w:jc w:val="both"/>
              <w:rPr>
                <w:b w:val="0"/>
                <w:sz w:val="16"/>
                <w:szCs w:val="16"/>
                <w:lang w:val="de-CH"/>
              </w:rPr>
            </w:pPr>
            <w:r w:rsidRPr="003A5302">
              <w:rPr>
                <w:b w:val="0"/>
                <w:sz w:val="16"/>
                <w:szCs w:val="16"/>
                <w:lang w:val="de-CH"/>
              </w:rPr>
              <w:t>Ein Anwendungsfall spezifiziert Aktionsfolgen (Szenarien) einschliesslich Alternativ- und Ausnahmesequenzen, die ein System oder eine Systemkomponente bei der Interaktion mit externen Objekten ausführt, um einen Mehrwert zu erbringen.</w:t>
            </w:r>
          </w:p>
          <w:p w:rsidR="00395D64" w:rsidRPr="003A5302" w:rsidRDefault="00395D64" w:rsidP="00395D64">
            <w:pPr>
              <w:pStyle w:val="Heading3"/>
              <w:jc w:val="both"/>
              <w:rPr>
                <w:b w:val="0"/>
                <w:sz w:val="16"/>
                <w:szCs w:val="16"/>
                <w:lang w:val="de-CH"/>
              </w:rPr>
            </w:pPr>
            <w:r w:rsidRPr="003A5302">
              <w:rPr>
                <w:sz w:val="16"/>
                <w:szCs w:val="16"/>
                <w:u w:val="single"/>
                <w:lang w:val="de-CH"/>
              </w:rPr>
              <w:t>Use Case beinhaltet:</w:t>
            </w:r>
            <w:r w:rsidRPr="003A5302">
              <w:rPr>
                <w:b w:val="0"/>
                <w:sz w:val="16"/>
                <w:szCs w:val="16"/>
                <w:lang w:val="de-CH"/>
              </w:rPr>
              <w:t xml:space="preserve"> - </w:t>
            </w:r>
            <w:proofErr w:type="spellStart"/>
            <w:r w:rsidRPr="003A5302">
              <w:rPr>
                <w:b w:val="0"/>
                <w:sz w:val="16"/>
                <w:szCs w:val="16"/>
                <w:lang w:val="de-CH"/>
              </w:rPr>
              <w:t>Kontextinformatioenen</w:t>
            </w:r>
            <w:proofErr w:type="spellEnd"/>
            <w:r w:rsidRPr="003A5302">
              <w:rPr>
                <w:b w:val="0"/>
                <w:sz w:val="16"/>
                <w:szCs w:val="16"/>
                <w:lang w:val="de-CH"/>
              </w:rPr>
              <w:t>, Ziele Vorbedingungen, Nachbedingungen</w:t>
            </w:r>
          </w:p>
          <w:p w:rsidR="00395D64" w:rsidRPr="003A5302" w:rsidRDefault="00395D64" w:rsidP="00395D64">
            <w:pPr>
              <w:pStyle w:val="Heading3"/>
              <w:jc w:val="both"/>
              <w:rPr>
                <w:b w:val="0"/>
                <w:sz w:val="12"/>
                <w:szCs w:val="12"/>
                <w:lang w:val="de-CH"/>
              </w:rPr>
            </w:pPr>
            <w:r w:rsidRPr="003A5302">
              <w:rPr>
                <w:sz w:val="12"/>
                <w:szCs w:val="12"/>
                <w:u w:val="single"/>
                <w:lang w:val="de-CH"/>
              </w:rPr>
              <w:t>- Hauptszenario</w:t>
            </w:r>
            <w:r w:rsidRPr="003A5302">
              <w:rPr>
                <w:b w:val="0"/>
                <w:sz w:val="12"/>
                <w:szCs w:val="12"/>
                <w:lang w:val="de-CH"/>
              </w:rPr>
              <w:t xml:space="preserve">; Ein Hauptszenario ist ein Szenario, das die Interaktionsfolge dokumentiert, die normalerweise ausgeführt wird, um eines oder mehrere mit dem Szenario </w:t>
            </w:r>
            <w:proofErr w:type="spellStart"/>
            <w:r w:rsidRPr="003A5302">
              <w:rPr>
                <w:b w:val="0"/>
                <w:sz w:val="12"/>
                <w:szCs w:val="12"/>
                <w:lang w:val="de-CH"/>
              </w:rPr>
              <w:t>assozierte</w:t>
            </w:r>
            <w:proofErr w:type="spellEnd"/>
            <w:r w:rsidRPr="003A5302">
              <w:rPr>
                <w:b w:val="0"/>
                <w:sz w:val="12"/>
                <w:szCs w:val="12"/>
                <w:lang w:val="de-CH"/>
              </w:rPr>
              <w:t xml:space="preserve"> Ziele zu erfüllen</w:t>
            </w:r>
          </w:p>
          <w:p w:rsidR="00395D64" w:rsidRPr="003A5302" w:rsidRDefault="00395D64" w:rsidP="00395D64">
            <w:pPr>
              <w:pStyle w:val="Heading3"/>
              <w:jc w:val="both"/>
              <w:rPr>
                <w:b w:val="0"/>
                <w:sz w:val="12"/>
                <w:szCs w:val="12"/>
                <w:lang w:val="de-CH"/>
              </w:rPr>
            </w:pPr>
            <w:r w:rsidRPr="003A5302">
              <w:rPr>
                <w:sz w:val="12"/>
                <w:szCs w:val="12"/>
                <w:u w:val="single"/>
                <w:lang w:val="de-CH"/>
              </w:rPr>
              <w:t>- Alternativszenario</w:t>
            </w:r>
            <w:r w:rsidRPr="003A5302">
              <w:rPr>
                <w:b w:val="0"/>
                <w:sz w:val="12"/>
                <w:szCs w:val="12"/>
                <w:lang w:val="de-CH"/>
              </w:rPr>
              <w:t>; Ein Alternativszenario ist ein Szenario, das zu einem Hauptszenario eine alternative Interaktionsfolge definiert. Eine Alternativszenario erfüllt die gleiche Ziele wie das zugehörige Hauptszenario</w:t>
            </w:r>
          </w:p>
          <w:p w:rsidR="00395D64" w:rsidRPr="003A5302" w:rsidRDefault="00395D64" w:rsidP="00395D64">
            <w:pPr>
              <w:pStyle w:val="Heading3"/>
              <w:jc w:val="both"/>
              <w:rPr>
                <w:lang w:val="de-CH"/>
              </w:rPr>
            </w:pPr>
            <w:r w:rsidRPr="003A5302">
              <w:rPr>
                <w:sz w:val="12"/>
                <w:szCs w:val="12"/>
                <w:u w:val="single"/>
                <w:lang w:val="de-CH"/>
              </w:rPr>
              <w:t xml:space="preserve">- Ausnahmeszenario </w:t>
            </w:r>
            <w:r w:rsidRPr="003A5302">
              <w:rPr>
                <w:b w:val="0"/>
                <w:sz w:val="12"/>
                <w:szCs w:val="12"/>
                <w:lang w:val="de-CH"/>
              </w:rPr>
              <w:t xml:space="preserve">Ein Ausnahmeszenario ist ein Szenario, das eine Interaktionsfolge definiert, die ausgeführt wird, wenn in einem anderen Szenario (Haupt-, Alternativ- oder anderen Ausnahmeszenario) ein Ereignis eintritt, das die Erfüllung einer oder mehrerer mit dem Szenario </w:t>
            </w:r>
            <w:proofErr w:type="spellStart"/>
            <w:r w:rsidRPr="003A5302">
              <w:rPr>
                <w:b w:val="0"/>
                <w:sz w:val="12"/>
                <w:szCs w:val="12"/>
                <w:lang w:val="de-CH"/>
              </w:rPr>
              <w:t>assozierter</w:t>
            </w:r>
            <w:proofErr w:type="spellEnd"/>
            <w:r w:rsidRPr="003A5302">
              <w:rPr>
                <w:b w:val="0"/>
                <w:sz w:val="12"/>
                <w:szCs w:val="12"/>
                <w:lang w:val="de-CH"/>
              </w:rPr>
              <w:t xml:space="preserve"> Ziele verhindert</w:t>
            </w:r>
          </w:p>
        </w:tc>
      </w:tr>
      <w:tr w:rsidR="008C6CFF" w:rsidRPr="003A5302" w:rsidTr="00DC0AD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auto"/>
        </w:tblPrEx>
        <w:trPr>
          <w:cantSplit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2694" w:rsidRPr="003A5302" w:rsidRDefault="00CC470D" w:rsidP="008C6CFF">
            <w:pPr>
              <w:tabs>
                <w:tab w:val="left" w:pos="5220"/>
              </w:tabs>
              <w:rPr>
                <w:b/>
                <w:bCs/>
                <w:lang w:val="de-CH"/>
              </w:rPr>
            </w:pPr>
            <w:r w:rsidRPr="003A5302">
              <w:rPr>
                <w:b/>
                <w:bCs/>
                <w:lang w:val="de-CH"/>
              </w:rPr>
              <w:t>Name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2694" w:rsidRPr="003A5302" w:rsidRDefault="001A2115" w:rsidP="0095216D">
            <w:pPr>
              <w:tabs>
                <w:tab w:val="left" w:pos="5220"/>
              </w:tabs>
              <w:rPr>
                <w:lang w:val="de-CH"/>
              </w:rPr>
            </w:pPr>
            <w:r>
              <w:rPr>
                <w:lang w:val="de-CH"/>
              </w:rPr>
              <w:t>Anlass</w:t>
            </w:r>
            <w:r w:rsidR="00947319" w:rsidRPr="003A5302">
              <w:rPr>
                <w:lang w:val="de-CH"/>
              </w:rPr>
              <w:t xml:space="preserve"> erstellen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2694" w:rsidRPr="003A5302" w:rsidRDefault="004F62C9" w:rsidP="0095216D">
            <w:pPr>
              <w:tabs>
                <w:tab w:val="left" w:pos="5220"/>
              </w:tabs>
              <w:rPr>
                <w:b/>
                <w:bCs/>
                <w:lang w:val="de-CH"/>
              </w:rPr>
            </w:pPr>
            <w:r w:rsidRPr="003A5302">
              <w:rPr>
                <w:b/>
                <w:bCs/>
                <w:lang w:val="de-CH"/>
              </w:rPr>
              <w:t>ID</w:t>
            </w:r>
          </w:p>
        </w:tc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2694" w:rsidRPr="003A5302" w:rsidRDefault="00947319" w:rsidP="0095216D">
            <w:pPr>
              <w:tabs>
                <w:tab w:val="left" w:pos="5220"/>
              </w:tabs>
              <w:jc w:val="both"/>
              <w:rPr>
                <w:lang w:val="de-CH"/>
              </w:rPr>
            </w:pPr>
            <w:r w:rsidRPr="003A5302">
              <w:rPr>
                <w:lang w:val="de-CH"/>
              </w:rPr>
              <w:t>211</w:t>
            </w:r>
            <w:r w:rsidR="008A1628" w:rsidRPr="003A5302">
              <w:rPr>
                <w:lang w:val="de-CH"/>
              </w:rPr>
              <w:t>.001</w:t>
            </w:r>
          </w:p>
        </w:tc>
      </w:tr>
      <w:tr w:rsidR="006E5D94" w:rsidRPr="003A5302" w:rsidTr="00DC0AD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auto"/>
        </w:tblPrEx>
        <w:trPr>
          <w:cantSplit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5D94" w:rsidRPr="003A5302" w:rsidRDefault="006E5D94" w:rsidP="008C6CFF">
            <w:pPr>
              <w:tabs>
                <w:tab w:val="left" w:pos="5220"/>
              </w:tabs>
              <w:rPr>
                <w:b/>
                <w:bCs/>
                <w:lang w:val="de-CH"/>
              </w:rPr>
            </w:pPr>
            <w:proofErr w:type="spellStart"/>
            <w:r w:rsidRPr="003A5302">
              <w:rPr>
                <w:b/>
                <w:bCs/>
                <w:lang w:val="de-CH"/>
              </w:rPr>
              <w:t>Owner</w:t>
            </w:r>
            <w:proofErr w:type="spellEnd"/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5D94" w:rsidRPr="003A5302" w:rsidRDefault="008A1628" w:rsidP="0095216D">
            <w:pPr>
              <w:tabs>
                <w:tab w:val="left" w:pos="5220"/>
              </w:tabs>
              <w:rPr>
                <w:lang w:val="de-CH"/>
              </w:rPr>
            </w:pPr>
            <w:r w:rsidRPr="003A5302">
              <w:rPr>
                <w:lang w:val="de-CH"/>
              </w:rPr>
              <w:t>Tim Bänziger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5D94" w:rsidRPr="00406F29" w:rsidRDefault="006E5D94" w:rsidP="00B21819">
            <w:pPr>
              <w:tabs>
                <w:tab w:val="left" w:pos="5220"/>
              </w:tabs>
              <w:rPr>
                <w:b/>
                <w:bCs/>
                <w:sz w:val="16"/>
                <w:szCs w:val="16"/>
                <w:lang w:val="en-US"/>
              </w:rPr>
            </w:pPr>
            <w:r w:rsidRPr="00406F29">
              <w:rPr>
                <w:b/>
                <w:bCs/>
                <w:sz w:val="16"/>
                <w:szCs w:val="16"/>
                <w:lang w:val="en-US"/>
              </w:rPr>
              <w:t xml:space="preserve">Rev-Number / </w:t>
            </w:r>
            <w:r w:rsidR="00B21819" w:rsidRPr="00406F29">
              <w:rPr>
                <w:b/>
                <w:bCs/>
                <w:sz w:val="16"/>
                <w:szCs w:val="16"/>
                <w:lang w:val="en-US"/>
              </w:rPr>
              <w:t>Saved Date / Last Saved by</w:t>
            </w:r>
          </w:p>
        </w:tc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5D94" w:rsidRPr="003A5302" w:rsidRDefault="00947319" w:rsidP="009359F4">
            <w:pPr>
              <w:tabs>
                <w:tab w:val="left" w:pos="5220"/>
              </w:tabs>
              <w:rPr>
                <w:lang w:val="de-CH"/>
              </w:rPr>
            </w:pPr>
            <w:r w:rsidRPr="003A5302">
              <w:rPr>
                <w:lang w:val="de-CH"/>
              </w:rPr>
              <w:t>1.</w:t>
            </w:r>
            <w:del w:id="1" w:author="Tim Bänziger" w:date="2009-06-30T07:00:00Z">
              <w:r w:rsidR="00D6618B" w:rsidDel="009359F4">
                <w:rPr>
                  <w:lang w:val="de-CH"/>
                </w:rPr>
                <w:delText>1</w:delText>
              </w:r>
              <w:r w:rsidR="006E5D94" w:rsidRPr="003A5302" w:rsidDel="009359F4">
                <w:rPr>
                  <w:lang w:val="de-CH"/>
                </w:rPr>
                <w:delText xml:space="preserve"> </w:delText>
              </w:r>
            </w:del>
            <w:ins w:id="2" w:author="Tim Bänziger" w:date="2009-06-30T07:00:00Z">
              <w:r w:rsidR="009359F4">
                <w:rPr>
                  <w:lang w:val="de-CH"/>
                </w:rPr>
                <w:t>2</w:t>
              </w:r>
              <w:r w:rsidR="009359F4" w:rsidRPr="003A5302">
                <w:rPr>
                  <w:lang w:val="de-CH"/>
                </w:rPr>
                <w:t xml:space="preserve"> </w:t>
              </w:r>
            </w:ins>
            <w:r w:rsidR="006E5D94" w:rsidRPr="003A5302">
              <w:rPr>
                <w:lang w:val="de-CH"/>
              </w:rPr>
              <w:t xml:space="preserve">/ </w:t>
            </w:r>
            <w:fldSimple w:instr=" DOCPROPERTY  LastSavedTime  \* MERGEFORMAT ">
              <w:r w:rsidR="003A5302" w:rsidRPr="003A5302">
                <w:rPr>
                  <w:lang w:val="de-CH"/>
                </w:rPr>
                <w:t>27.05.2009 08:55</w:t>
              </w:r>
            </w:fldSimple>
            <w:r w:rsidR="00B21819" w:rsidRPr="003A5302">
              <w:rPr>
                <w:lang w:val="de-CH"/>
              </w:rPr>
              <w:t xml:space="preserve"> / </w:t>
            </w:r>
            <w:fldSimple w:instr=" DOCPROPERTY  LastSavedBy  \* MERGEFORMAT ">
              <w:r w:rsidR="003A5302" w:rsidRPr="003A5302">
                <w:rPr>
                  <w:lang w:val="de-CH"/>
                </w:rPr>
                <w:t>Tim Bä</w:t>
              </w:r>
              <w:r w:rsidR="003A5302" w:rsidRPr="003A5302">
                <w:rPr>
                  <w:lang w:val="de-CH"/>
                </w:rPr>
                <w:t>n</w:t>
              </w:r>
              <w:r w:rsidR="003A5302" w:rsidRPr="003A5302">
                <w:rPr>
                  <w:lang w:val="de-CH"/>
                </w:rPr>
                <w:t>ziger</w:t>
              </w:r>
            </w:fldSimple>
          </w:p>
        </w:tc>
      </w:tr>
      <w:tr w:rsidR="00832D17" w:rsidRPr="009E359C" w:rsidTr="006E5D94">
        <w:trPr>
          <w:cantSplit/>
        </w:trPr>
        <w:tc>
          <w:tcPr>
            <w:tcW w:w="10125" w:type="dxa"/>
            <w:gridSpan w:val="7"/>
            <w:tcBorders>
              <w:bottom w:val="single" w:sz="4" w:space="0" w:color="auto"/>
            </w:tcBorders>
            <w:shd w:val="clear" w:color="auto" w:fill="C2D69B"/>
          </w:tcPr>
          <w:p w:rsidR="00832D17" w:rsidRPr="003A5302" w:rsidRDefault="00832D17" w:rsidP="006E5D94">
            <w:pPr>
              <w:pStyle w:val="Heading3"/>
              <w:jc w:val="both"/>
              <w:rPr>
                <w:u w:val="single"/>
                <w:lang w:val="de-CH"/>
              </w:rPr>
            </w:pPr>
            <w:proofErr w:type="spellStart"/>
            <w:r w:rsidRPr="003A5302">
              <w:rPr>
                <w:u w:val="single"/>
                <w:lang w:val="de-CH"/>
              </w:rPr>
              <w:t>Storie</w:t>
            </w:r>
            <w:proofErr w:type="spellEnd"/>
            <w:r w:rsidRPr="003A5302">
              <w:rPr>
                <w:u w:val="single"/>
                <w:lang w:val="de-CH"/>
              </w:rPr>
              <w:t xml:space="preserve"> / Notizen</w:t>
            </w:r>
          </w:p>
          <w:p w:rsidR="00832D17" w:rsidRPr="003A5302" w:rsidRDefault="00832D17" w:rsidP="00BA575F">
            <w:pPr>
              <w:rPr>
                <w:lang w:val="de-CH"/>
              </w:rPr>
            </w:pPr>
            <w:r w:rsidRPr="003A5302">
              <w:rPr>
                <w:lang w:val="de-CH"/>
              </w:rPr>
              <w:t xml:space="preserve">Diese Zeile </w:t>
            </w:r>
            <w:r w:rsidR="00070EBE" w:rsidRPr="003A5302">
              <w:rPr>
                <w:lang w:val="de-CH"/>
              </w:rPr>
              <w:t>dient dazu, dass Vorarbeiten von den Grob</w:t>
            </w:r>
            <w:r w:rsidR="00BA575F" w:rsidRPr="003A5302">
              <w:rPr>
                <w:lang w:val="de-CH"/>
              </w:rPr>
              <w:t xml:space="preserve">beschrieben </w:t>
            </w:r>
            <w:r w:rsidR="00070EBE" w:rsidRPr="003A5302">
              <w:rPr>
                <w:lang w:val="de-CH"/>
              </w:rPr>
              <w:t xml:space="preserve">übernommen werden und </w:t>
            </w:r>
            <w:r w:rsidR="00BA575F" w:rsidRPr="003A5302">
              <w:rPr>
                <w:lang w:val="de-CH"/>
              </w:rPr>
              <w:t>kann nachträ</w:t>
            </w:r>
            <w:r w:rsidR="00BA575F" w:rsidRPr="003A5302">
              <w:rPr>
                <w:lang w:val="de-CH"/>
              </w:rPr>
              <w:t>g</w:t>
            </w:r>
            <w:r w:rsidR="00BA575F" w:rsidRPr="003A5302">
              <w:rPr>
                <w:lang w:val="de-CH"/>
              </w:rPr>
              <w:t>lich gelöscht werden.</w:t>
            </w:r>
          </w:p>
        </w:tc>
      </w:tr>
      <w:tr w:rsidR="00832D17" w:rsidRPr="009E359C" w:rsidTr="00926E4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auto"/>
        </w:tblPrEx>
        <w:trPr>
          <w:cantSplit/>
        </w:trPr>
        <w:tc>
          <w:tcPr>
            <w:tcW w:w="2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2D17" w:rsidRPr="003A5302" w:rsidRDefault="00832D17" w:rsidP="00395D64">
            <w:pPr>
              <w:tabs>
                <w:tab w:val="left" w:pos="5220"/>
              </w:tabs>
              <w:rPr>
                <w:b/>
                <w:bCs/>
                <w:lang w:val="de-CH"/>
              </w:rPr>
            </w:pPr>
          </w:p>
        </w:tc>
        <w:tc>
          <w:tcPr>
            <w:tcW w:w="793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2D17" w:rsidRPr="003A5302" w:rsidRDefault="00832D17" w:rsidP="00432E33">
            <w:pPr>
              <w:tabs>
                <w:tab w:val="left" w:pos="5220"/>
              </w:tabs>
              <w:jc w:val="both"/>
              <w:rPr>
                <w:lang w:val="de-CH"/>
              </w:rPr>
            </w:pPr>
          </w:p>
        </w:tc>
      </w:tr>
      <w:tr w:rsidR="00395D64" w:rsidRPr="009E359C" w:rsidTr="00926E4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auto"/>
        </w:tblPrEx>
        <w:trPr>
          <w:cantSplit/>
        </w:trPr>
        <w:tc>
          <w:tcPr>
            <w:tcW w:w="2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D64" w:rsidRPr="003A5302" w:rsidRDefault="00395D64" w:rsidP="00395D64">
            <w:pPr>
              <w:tabs>
                <w:tab w:val="left" w:pos="5220"/>
              </w:tabs>
              <w:rPr>
                <w:b/>
                <w:bCs/>
                <w:lang w:val="de-CH"/>
              </w:rPr>
            </w:pPr>
            <w:proofErr w:type="spellStart"/>
            <w:r w:rsidRPr="003A5302">
              <w:rPr>
                <w:b/>
                <w:bCs/>
                <w:lang w:val="de-CH"/>
              </w:rPr>
              <w:t>Aktoren</w:t>
            </w:r>
            <w:proofErr w:type="spellEnd"/>
          </w:p>
        </w:tc>
        <w:tc>
          <w:tcPr>
            <w:tcW w:w="793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D64" w:rsidRPr="003A5302" w:rsidRDefault="003A5302" w:rsidP="00432E33">
            <w:pPr>
              <w:tabs>
                <w:tab w:val="left" w:pos="5220"/>
              </w:tabs>
              <w:jc w:val="both"/>
              <w:rPr>
                <w:lang w:val="de-CH"/>
              </w:rPr>
            </w:pPr>
            <w:r w:rsidRPr="003A5302">
              <w:rPr>
                <w:lang w:val="de-CH"/>
              </w:rPr>
              <w:t>Alle Nutzer des Systems, welche entsprechende Berechtigungen aufweisen</w:t>
            </w:r>
          </w:p>
        </w:tc>
      </w:tr>
      <w:tr w:rsidR="00FD2C81" w:rsidRPr="009E359C" w:rsidTr="00926E4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auto"/>
        </w:tblPrEx>
        <w:trPr>
          <w:cantSplit/>
        </w:trPr>
        <w:tc>
          <w:tcPr>
            <w:tcW w:w="2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2C81" w:rsidRPr="003A5302" w:rsidRDefault="00FD2C81" w:rsidP="008C6CFF">
            <w:pPr>
              <w:tabs>
                <w:tab w:val="left" w:pos="5220"/>
              </w:tabs>
              <w:rPr>
                <w:b/>
                <w:bCs/>
                <w:lang w:val="de-CH"/>
              </w:rPr>
            </w:pPr>
            <w:r w:rsidRPr="003A5302">
              <w:rPr>
                <w:b/>
                <w:bCs/>
                <w:lang w:val="de-CH"/>
              </w:rPr>
              <w:t>Ziel</w:t>
            </w:r>
          </w:p>
        </w:tc>
        <w:tc>
          <w:tcPr>
            <w:tcW w:w="793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5302" w:rsidRPr="003A5302" w:rsidRDefault="003A5302" w:rsidP="00C452F2">
            <w:pPr>
              <w:pStyle w:val="ListParagraph"/>
              <w:numPr>
                <w:ilvl w:val="0"/>
                <w:numId w:val="4"/>
              </w:numPr>
              <w:jc w:val="both"/>
              <w:rPr>
                <w:lang w:val="de-CH"/>
              </w:rPr>
            </w:pPr>
            <w:r w:rsidRPr="003A5302">
              <w:rPr>
                <w:lang w:val="de-CH"/>
              </w:rPr>
              <w:t>Suchen und Finden eines bestehenden Anlasses/</w:t>
            </w:r>
            <w:r w:rsidR="001A2115">
              <w:rPr>
                <w:lang w:val="de-CH"/>
              </w:rPr>
              <w:t>Anlass</w:t>
            </w:r>
            <w:r w:rsidRPr="003A5302">
              <w:rPr>
                <w:lang w:val="de-CH"/>
              </w:rPr>
              <w:t xml:space="preserve"> </w:t>
            </w:r>
          </w:p>
          <w:p w:rsidR="003A5302" w:rsidRPr="003A5302" w:rsidRDefault="003A5302" w:rsidP="00C452F2">
            <w:pPr>
              <w:pStyle w:val="ListParagraph"/>
              <w:numPr>
                <w:ilvl w:val="0"/>
                <w:numId w:val="4"/>
              </w:numPr>
              <w:jc w:val="both"/>
              <w:rPr>
                <w:lang w:val="de-CH"/>
              </w:rPr>
            </w:pPr>
            <w:r w:rsidRPr="003A5302">
              <w:rPr>
                <w:lang w:val="de-CH"/>
              </w:rPr>
              <w:t xml:space="preserve">Die Erstellung/Konfiguration eines neuen </w:t>
            </w:r>
            <w:r w:rsidR="001A2115">
              <w:rPr>
                <w:lang w:val="de-CH"/>
              </w:rPr>
              <w:t>Anlass</w:t>
            </w:r>
          </w:p>
          <w:p w:rsidR="008A1628" w:rsidRPr="003A5302" w:rsidRDefault="003A5302" w:rsidP="00C452F2">
            <w:pPr>
              <w:pStyle w:val="ListParagraph"/>
              <w:numPr>
                <w:ilvl w:val="0"/>
                <w:numId w:val="4"/>
              </w:numPr>
              <w:tabs>
                <w:tab w:val="left" w:pos="5220"/>
              </w:tabs>
              <w:jc w:val="both"/>
              <w:rPr>
                <w:lang w:val="de-CH"/>
              </w:rPr>
            </w:pPr>
            <w:r w:rsidRPr="003A5302">
              <w:rPr>
                <w:lang w:val="de-CH"/>
              </w:rPr>
              <w:t xml:space="preserve">Bearbeitung des </w:t>
            </w:r>
            <w:r w:rsidR="001A2115">
              <w:rPr>
                <w:lang w:val="de-CH"/>
              </w:rPr>
              <w:t>Anlass</w:t>
            </w:r>
            <w:r w:rsidRPr="003A5302">
              <w:rPr>
                <w:lang w:val="de-CH"/>
              </w:rPr>
              <w:t xml:space="preserve"> (Erfassen der Stammdaten, hinzufügen, editieren und entfernen von Ressourcen, Reservationen, Dienstleistungen und Teilnehmern.</w:t>
            </w:r>
          </w:p>
        </w:tc>
      </w:tr>
      <w:tr w:rsidR="00395D64" w:rsidRPr="003A5302" w:rsidTr="00926E4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auto"/>
        </w:tblPrEx>
        <w:trPr>
          <w:cantSplit/>
        </w:trPr>
        <w:tc>
          <w:tcPr>
            <w:tcW w:w="2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D64" w:rsidRPr="003A5302" w:rsidRDefault="00395D64" w:rsidP="008C6CFF">
            <w:pPr>
              <w:tabs>
                <w:tab w:val="left" w:pos="5220"/>
              </w:tabs>
              <w:rPr>
                <w:b/>
                <w:bCs/>
                <w:lang w:val="de-CH"/>
              </w:rPr>
            </w:pPr>
            <w:r w:rsidRPr="003A5302">
              <w:rPr>
                <w:b/>
                <w:bCs/>
                <w:lang w:val="de-CH"/>
              </w:rPr>
              <w:t>Vorbedingung</w:t>
            </w:r>
          </w:p>
        </w:tc>
        <w:tc>
          <w:tcPr>
            <w:tcW w:w="793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D64" w:rsidRPr="003A5302" w:rsidRDefault="00395D64" w:rsidP="00432E33">
            <w:pPr>
              <w:tabs>
                <w:tab w:val="left" w:pos="5220"/>
              </w:tabs>
              <w:jc w:val="both"/>
              <w:rPr>
                <w:lang w:val="de-CH"/>
              </w:rPr>
            </w:pPr>
          </w:p>
        </w:tc>
      </w:tr>
      <w:tr w:rsidR="00395D64" w:rsidRPr="003A5302" w:rsidTr="004B20E1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auto"/>
        </w:tblPrEx>
        <w:tc>
          <w:tcPr>
            <w:tcW w:w="2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D64" w:rsidRPr="003A5302" w:rsidRDefault="00395D64" w:rsidP="008C6CFF">
            <w:pPr>
              <w:tabs>
                <w:tab w:val="left" w:pos="5220"/>
              </w:tabs>
              <w:rPr>
                <w:b/>
                <w:bCs/>
                <w:lang w:val="de-CH"/>
              </w:rPr>
            </w:pPr>
            <w:r w:rsidRPr="003A5302">
              <w:rPr>
                <w:b/>
                <w:bCs/>
                <w:lang w:val="de-CH"/>
              </w:rPr>
              <w:t>Hauptszenario</w:t>
            </w:r>
          </w:p>
        </w:tc>
        <w:tc>
          <w:tcPr>
            <w:tcW w:w="793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5302" w:rsidRDefault="003A5302" w:rsidP="003A5302">
            <w:pPr>
              <w:jc w:val="both"/>
              <w:rPr>
                <w:lang w:val="de-CH"/>
              </w:rPr>
            </w:pPr>
            <w:r w:rsidRPr="003A5302">
              <w:rPr>
                <w:lang w:val="de-CH"/>
              </w:rPr>
              <w:t>Grundsätzlich unterscheiden wir zwischen zwei Hauptszenarien</w:t>
            </w:r>
            <w:r w:rsidR="003761AA">
              <w:rPr>
                <w:lang w:val="de-CH"/>
              </w:rPr>
              <w:t xml:space="preserve">, wobei die einzelnen Schritte zum Teil </w:t>
            </w:r>
            <w:proofErr w:type="spellStart"/>
            <w:r w:rsidR="003761AA">
              <w:rPr>
                <w:lang w:val="de-CH"/>
              </w:rPr>
              <w:t>Subcases</w:t>
            </w:r>
            <w:proofErr w:type="spellEnd"/>
            <w:r w:rsidR="003761AA">
              <w:rPr>
                <w:lang w:val="de-CH"/>
              </w:rPr>
              <w:t xml:space="preserve"> sind:</w:t>
            </w:r>
          </w:p>
          <w:p w:rsidR="003A5302" w:rsidRPr="003A5302" w:rsidRDefault="003A5302" w:rsidP="003A5302">
            <w:pPr>
              <w:jc w:val="both"/>
              <w:rPr>
                <w:lang w:val="de-CH"/>
              </w:rPr>
            </w:pPr>
          </w:p>
          <w:p w:rsidR="003A5302" w:rsidRPr="003A5302" w:rsidRDefault="003A5302" w:rsidP="003A5302">
            <w:pPr>
              <w:jc w:val="both"/>
              <w:rPr>
                <w:b/>
                <w:lang w:val="de-CH"/>
              </w:rPr>
            </w:pPr>
            <w:r w:rsidRPr="003A5302">
              <w:rPr>
                <w:b/>
                <w:lang w:val="de-CH"/>
              </w:rPr>
              <w:t>Erstellung und Editieren eines Anlass</w:t>
            </w:r>
          </w:p>
          <w:p w:rsidR="003A5302" w:rsidRPr="003A5302" w:rsidRDefault="003A5302" w:rsidP="00C452F2">
            <w:pPr>
              <w:pStyle w:val="ListParagraph"/>
              <w:numPr>
                <w:ilvl w:val="0"/>
                <w:numId w:val="3"/>
              </w:numPr>
              <w:tabs>
                <w:tab w:val="left" w:pos="1499"/>
              </w:tabs>
              <w:ind w:left="1499" w:hanging="1139"/>
              <w:jc w:val="both"/>
              <w:rPr>
                <w:lang w:val="de-CH"/>
              </w:rPr>
            </w:pPr>
            <w:r w:rsidRPr="003A5302">
              <w:rPr>
                <w:lang w:val="de-CH"/>
              </w:rPr>
              <w:t xml:space="preserve">Nutzer navigiert (bei entsprechender Berechtigung) auf </w:t>
            </w:r>
            <w:r w:rsidRPr="003A5302">
              <w:rPr>
                <w:smallCaps/>
                <w:lang w:val="de-CH"/>
              </w:rPr>
              <w:t>Reservi</w:t>
            </w:r>
            <w:r w:rsidRPr="003A5302">
              <w:rPr>
                <w:smallCaps/>
                <w:lang w:val="de-CH"/>
              </w:rPr>
              <w:t>e</w:t>
            </w:r>
            <w:r w:rsidRPr="003A5302">
              <w:rPr>
                <w:smallCaps/>
                <w:lang w:val="de-CH"/>
              </w:rPr>
              <w:t>ren\Anlass reservieren</w:t>
            </w:r>
          </w:p>
          <w:p w:rsidR="003A5302" w:rsidRPr="003A5302" w:rsidRDefault="003A5302" w:rsidP="00C452F2">
            <w:pPr>
              <w:pStyle w:val="ListParagraph"/>
              <w:numPr>
                <w:ilvl w:val="0"/>
                <w:numId w:val="3"/>
              </w:numPr>
              <w:tabs>
                <w:tab w:val="left" w:pos="1499"/>
              </w:tabs>
              <w:ind w:left="1499" w:hanging="1139"/>
              <w:jc w:val="both"/>
              <w:rPr>
                <w:lang w:val="de-CH"/>
              </w:rPr>
            </w:pPr>
            <w:r w:rsidRPr="003A5302">
              <w:rPr>
                <w:lang w:val="de-CH"/>
              </w:rPr>
              <w:t xml:space="preserve">Nutzer erfasst die Anlass-Stammdaten </w:t>
            </w:r>
          </w:p>
          <w:p w:rsidR="00404358" w:rsidRDefault="003A5302" w:rsidP="00C452F2">
            <w:pPr>
              <w:pStyle w:val="ListParagraph"/>
              <w:numPr>
                <w:ilvl w:val="0"/>
                <w:numId w:val="3"/>
              </w:numPr>
              <w:tabs>
                <w:tab w:val="left" w:pos="1499"/>
              </w:tabs>
              <w:ind w:left="1499" w:hanging="1139"/>
              <w:jc w:val="both"/>
              <w:rPr>
                <w:lang w:val="de-CH"/>
              </w:rPr>
            </w:pPr>
            <w:r w:rsidRPr="00404358">
              <w:rPr>
                <w:lang w:val="de-CH"/>
              </w:rPr>
              <w:t>Nutzer kann nach</w:t>
            </w:r>
            <w:r w:rsidR="004F56BC">
              <w:rPr>
                <w:lang w:val="de-CH"/>
              </w:rPr>
              <w:t xml:space="preserve"> freien</w:t>
            </w:r>
            <w:r w:rsidRPr="00404358">
              <w:rPr>
                <w:lang w:val="de-CH"/>
              </w:rPr>
              <w:t xml:space="preserve"> Ressourcen suchen</w:t>
            </w:r>
            <w:r w:rsidR="004F56BC">
              <w:rPr>
                <w:lang w:val="de-CH"/>
              </w:rPr>
              <w:t>, diese reservieren</w:t>
            </w:r>
            <w:r w:rsidRPr="00404358">
              <w:rPr>
                <w:lang w:val="de-CH"/>
              </w:rPr>
              <w:t xml:space="preserve"> und dem Anlass hinzufügen</w:t>
            </w:r>
          </w:p>
          <w:p w:rsidR="00404358" w:rsidRDefault="003A5302" w:rsidP="00C452F2">
            <w:pPr>
              <w:pStyle w:val="ListParagraph"/>
              <w:numPr>
                <w:ilvl w:val="0"/>
                <w:numId w:val="3"/>
              </w:numPr>
              <w:tabs>
                <w:tab w:val="left" w:pos="1499"/>
              </w:tabs>
              <w:ind w:left="1499" w:hanging="1139"/>
              <w:jc w:val="both"/>
              <w:rPr>
                <w:lang w:val="de-CH"/>
              </w:rPr>
            </w:pPr>
            <w:r w:rsidRPr="00404358">
              <w:rPr>
                <w:lang w:val="de-CH"/>
              </w:rPr>
              <w:t>Nutzer kann bereits erstellte (nicht einem Anlass hinzugefügte) R</w:t>
            </w:r>
            <w:r w:rsidRPr="00404358">
              <w:rPr>
                <w:lang w:val="de-CH"/>
              </w:rPr>
              <w:t>e</w:t>
            </w:r>
            <w:r w:rsidRPr="00404358">
              <w:rPr>
                <w:lang w:val="de-CH"/>
              </w:rPr>
              <w:t>servationen suchen und einem Anlass hinzufügen</w:t>
            </w:r>
          </w:p>
          <w:p w:rsidR="00404358" w:rsidRDefault="003A5302" w:rsidP="00C452F2">
            <w:pPr>
              <w:pStyle w:val="ListParagraph"/>
              <w:numPr>
                <w:ilvl w:val="0"/>
                <w:numId w:val="3"/>
              </w:numPr>
              <w:tabs>
                <w:tab w:val="left" w:pos="1499"/>
              </w:tabs>
              <w:ind w:left="1499" w:hanging="1139"/>
              <w:jc w:val="both"/>
              <w:rPr>
                <w:lang w:val="de-CH"/>
              </w:rPr>
            </w:pPr>
            <w:r w:rsidRPr="00404358">
              <w:rPr>
                <w:lang w:val="de-CH"/>
              </w:rPr>
              <w:t>Nutzer kann zu dem aktuell gewählten Anlass zugeordnete Reserv</w:t>
            </w:r>
            <w:r w:rsidRPr="00404358">
              <w:rPr>
                <w:lang w:val="de-CH"/>
              </w:rPr>
              <w:t>a</w:t>
            </w:r>
            <w:r w:rsidRPr="00404358">
              <w:rPr>
                <w:lang w:val="de-CH"/>
              </w:rPr>
              <w:t xml:space="preserve">tionen </w:t>
            </w:r>
            <w:r w:rsidR="00404358">
              <w:rPr>
                <w:lang w:val="de-CH"/>
              </w:rPr>
              <w:t>anzeigen</w:t>
            </w:r>
            <w:r w:rsidRPr="00404358">
              <w:rPr>
                <w:lang w:val="de-CH"/>
              </w:rPr>
              <w:t xml:space="preserve"> und diese editieren, entfernen oder löschen</w:t>
            </w:r>
          </w:p>
          <w:p w:rsidR="00404358" w:rsidRDefault="003A5302" w:rsidP="00C452F2">
            <w:pPr>
              <w:pStyle w:val="ListParagraph"/>
              <w:numPr>
                <w:ilvl w:val="0"/>
                <w:numId w:val="3"/>
              </w:numPr>
              <w:tabs>
                <w:tab w:val="left" w:pos="1499"/>
              </w:tabs>
              <w:ind w:left="1499" w:hanging="1139"/>
              <w:jc w:val="both"/>
              <w:rPr>
                <w:lang w:val="de-CH"/>
              </w:rPr>
            </w:pPr>
            <w:r w:rsidRPr="00404358">
              <w:rPr>
                <w:lang w:val="de-CH"/>
              </w:rPr>
              <w:t>Nutzer kann nach Angeboten/Dienstleistungen suchen/filtern und di</w:t>
            </w:r>
            <w:r w:rsidRPr="00404358">
              <w:rPr>
                <w:lang w:val="de-CH"/>
              </w:rPr>
              <w:t>e</w:t>
            </w:r>
            <w:r w:rsidRPr="00404358">
              <w:rPr>
                <w:lang w:val="de-CH"/>
              </w:rPr>
              <w:t>se dem Anlass hinzufügen</w:t>
            </w:r>
          </w:p>
          <w:p w:rsidR="003A5302" w:rsidRDefault="003A5302" w:rsidP="00C452F2">
            <w:pPr>
              <w:pStyle w:val="ListParagraph"/>
              <w:numPr>
                <w:ilvl w:val="0"/>
                <w:numId w:val="3"/>
              </w:numPr>
              <w:tabs>
                <w:tab w:val="left" w:pos="1499"/>
              </w:tabs>
              <w:ind w:left="1499" w:hanging="1139"/>
              <w:jc w:val="both"/>
              <w:rPr>
                <w:lang w:val="de-CH"/>
              </w:rPr>
            </w:pPr>
            <w:r w:rsidRPr="00404358">
              <w:rPr>
                <w:lang w:val="de-CH"/>
              </w:rPr>
              <w:t>Nutzer kann zu dem aktuell gewählten Anlass hinzugefügte Diens</w:t>
            </w:r>
            <w:r w:rsidRPr="00404358">
              <w:rPr>
                <w:lang w:val="de-CH"/>
              </w:rPr>
              <w:t>t</w:t>
            </w:r>
            <w:r w:rsidRPr="00404358">
              <w:rPr>
                <w:lang w:val="de-CH"/>
              </w:rPr>
              <w:t>leistungen anzeigen lassen und diese editieren oder entfernen</w:t>
            </w:r>
          </w:p>
          <w:p w:rsidR="00404358" w:rsidRPr="00404358" w:rsidRDefault="00404358" w:rsidP="00C452F2">
            <w:pPr>
              <w:pStyle w:val="ListParagraph"/>
              <w:numPr>
                <w:ilvl w:val="0"/>
                <w:numId w:val="3"/>
              </w:numPr>
              <w:tabs>
                <w:tab w:val="left" w:pos="1499"/>
              </w:tabs>
              <w:ind w:left="1499" w:hanging="1139"/>
              <w:jc w:val="both"/>
              <w:rPr>
                <w:lang w:val="de-CH"/>
              </w:rPr>
            </w:pPr>
            <w:r w:rsidRPr="003A5302">
              <w:rPr>
                <w:lang w:val="de-CH"/>
              </w:rPr>
              <w:t>Nutzer kann nach Teilnehmern suchen/filtern und diese dem Anlass hinzufügen</w:t>
            </w:r>
          </w:p>
          <w:p w:rsidR="00404358" w:rsidRDefault="00404358" w:rsidP="00C452F2">
            <w:pPr>
              <w:pStyle w:val="ListParagraph"/>
              <w:numPr>
                <w:ilvl w:val="0"/>
                <w:numId w:val="3"/>
              </w:numPr>
              <w:tabs>
                <w:tab w:val="left" w:pos="1499"/>
              </w:tabs>
              <w:ind w:left="1499" w:hanging="1139"/>
              <w:jc w:val="both"/>
              <w:rPr>
                <w:lang w:val="de-CH"/>
              </w:rPr>
            </w:pPr>
            <w:r w:rsidRPr="003A5302">
              <w:rPr>
                <w:lang w:val="de-CH"/>
              </w:rPr>
              <w:t>Nutzer kann zu dem aktuell gewählten Anlass hinzugefügte Teilne</w:t>
            </w:r>
            <w:r w:rsidRPr="003A5302">
              <w:rPr>
                <w:lang w:val="de-CH"/>
              </w:rPr>
              <w:t>h</w:t>
            </w:r>
            <w:r w:rsidRPr="003A5302">
              <w:rPr>
                <w:lang w:val="de-CH"/>
              </w:rPr>
              <w:t>mer anzeigen lassen und diese entfernen</w:t>
            </w:r>
          </w:p>
          <w:p w:rsidR="00404358" w:rsidDel="00053A61" w:rsidRDefault="00404358" w:rsidP="00C452F2">
            <w:pPr>
              <w:pStyle w:val="ListParagraph"/>
              <w:numPr>
                <w:ilvl w:val="0"/>
                <w:numId w:val="3"/>
              </w:numPr>
              <w:tabs>
                <w:tab w:val="left" w:pos="1499"/>
              </w:tabs>
              <w:ind w:left="1499" w:hanging="1139"/>
              <w:jc w:val="both"/>
              <w:rPr>
                <w:lang w:val="de-CH"/>
              </w:rPr>
            </w:pPr>
            <w:moveFromRangeStart w:id="3" w:author="Tim Bänziger" w:date="2009-07-01T14:50:00Z" w:name="move234223133"/>
            <w:moveFrom w:id="4" w:author="Tim Bänziger" w:date="2009-07-01T14:50:00Z">
              <w:r w:rsidDel="00053A61">
                <w:rPr>
                  <w:lang w:val="de-CH"/>
                </w:rPr>
                <w:t>Benutzer kann Anlass in Kalenderform anzeigen lassen</w:t>
              </w:r>
            </w:moveFrom>
          </w:p>
          <w:moveFromRangeEnd w:id="3"/>
          <w:p w:rsidR="00D66E95" w:rsidRPr="009F037E" w:rsidDel="00053A61" w:rsidRDefault="00D66E95" w:rsidP="00C452F2">
            <w:pPr>
              <w:pStyle w:val="ListParagraph"/>
              <w:numPr>
                <w:ilvl w:val="0"/>
                <w:numId w:val="3"/>
              </w:numPr>
              <w:tabs>
                <w:tab w:val="left" w:pos="1499"/>
              </w:tabs>
              <w:ind w:left="1499" w:hanging="1139"/>
              <w:jc w:val="both"/>
              <w:rPr>
                <w:del w:id="5" w:author="Tim Bänziger" w:date="2009-07-01T14:50:00Z"/>
                <w:highlight w:val="yellow"/>
                <w:lang w:val="de-CH"/>
              </w:rPr>
            </w:pPr>
            <w:del w:id="6" w:author="Tim Bänziger" w:date="2009-07-01T14:50:00Z">
              <w:r w:rsidRPr="009F037E" w:rsidDel="00053A61">
                <w:rPr>
                  <w:highlight w:val="yellow"/>
                  <w:lang w:val="de-CH"/>
                </w:rPr>
                <w:delText>Anlass Zusammenfassung anzeigen</w:delText>
              </w:r>
            </w:del>
          </w:p>
          <w:p w:rsidR="003A5302" w:rsidRDefault="003A5302" w:rsidP="003A5302">
            <w:pPr>
              <w:jc w:val="both"/>
              <w:rPr>
                <w:b/>
                <w:lang w:val="de-CH"/>
              </w:rPr>
            </w:pPr>
          </w:p>
          <w:p w:rsidR="00BC0B09" w:rsidRPr="003A5302" w:rsidRDefault="003A5302" w:rsidP="003A5302">
            <w:pPr>
              <w:jc w:val="both"/>
              <w:rPr>
                <w:b/>
                <w:lang w:val="de-CH"/>
              </w:rPr>
            </w:pPr>
            <w:r w:rsidRPr="003A5302">
              <w:rPr>
                <w:b/>
                <w:lang w:val="de-CH"/>
              </w:rPr>
              <w:t>Suchen/Finden eines Anlass</w:t>
            </w:r>
          </w:p>
          <w:p w:rsidR="003A5302" w:rsidRPr="003A5302" w:rsidRDefault="003A5302" w:rsidP="00C452F2">
            <w:pPr>
              <w:pStyle w:val="ListParagraph"/>
              <w:numPr>
                <w:ilvl w:val="0"/>
                <w:numId w:val="3"/>
              </w:numPr>
              <w:tabs>
                <w:tab w:val="left" w:pos="1499"/>
              </w:tabs>
              <w:ind w:left="1499" w:hanging="1139"/>
              <w:jc w:val="both"/>
              <w:rPr>
                <w:lang w:val="de-CH"/>
              </w:rPr>
            </w:pPr>
            <w:r w:rsidRPr="003A5302">
              <w:rPr>
                <w:lang w:val="de-CH"/>
              </w:rPr>
              <w:t xml:space="preserve">Nutzer navigiert auf </w:t>
            </w:r>
            <w:r w:rsidRPr="003A5302">
              <w:rPr>
                <w:smallCaps/>
                <w:lang w:val="de-CH"/>
              </w:rPr>
              <w:t>Listen\Anlass suchen</w:t>
            </w:r>
          </w:p>
          <w:p w:rsidR="003A5302" w:rsidRPr="003A5302" w:rsidRDefault="003A5302" w:rsidP="00C452F2">
            <w:pPr>
              <w:pStyle w:val="ListParagraph"/>
              <w:numPr>
                <w:ilvl w:val="0"/>
                <w:numId w:val="3"/>
              </w:numPr>
              <w:ind w:left="1499" w:hanging="1139"/>
              <w:jc w:val="both"/>
              <w:rPr>
                <w:lang w:val="de-CH"/>
              </w:rPr>
            </w:pPr>
            <w:r w:rsidRPr="003A5302">
              <w:rPr>
                <w:lang w:val="de-CH"/>
              </w:rPr>
              <w:t>Nutzer gibt die Suchkriterien ein (optional) und klickt „Suchen“</w:t>
            </w:r>
          </w:p>
          <w:p w:rsidR="00404358" w:rsidRPr="00277654" w:rsidRDefault="003A5302" w:rsidP="00C452F2">
            <w:pPr>
              <w:pStyle w:val="ListParagraph"/>
              <w:numPr>
                <w:ilvl w:val="0"/>
                <w:numId w:val="3"/>
              </w:numPr>
              <w:ind w:left="1499" w:hanging="1139"/>
              <w:jc w:val="both"/>
              <w:rPr>
                <w:ins w:id="7" w:author="Tim Bänziger" w:date="2009-07-01T14:50:00Z"/>
                <w:szCs w:val="20"/>
                <w:lang w:val="de-CH"/>
                <w:rPrChange w:id="8" w:author="Tim Bänziger" w:date="2009-07-01T17:21:00Z">
                  <w:rPr>
                    <w:ins w:id="9" w:author="Tim Bänziger" w:date="2009-07-01T14:50:00Z"/>
                    <w:szCs w:val="20"/>
                    <w:lang w:val="de-CH"/>
                  </w:rPr>
                </w:rPrChange>
              </w:rPr>
            </w:pPr>
            <w:r w:rsidRPr="003A5302">
              <w:rPr>
                <w:szCs w:val="20"/>
                <w:lang w:val="de-CH"/>
              </w:rPr>
              <w:t xml:space="preserve">Nutzer kann </w:t>
            </w:r>
            <w:r w:rsidRPr="00277654">
              <w:rPr>
                <w:szCs w:val="20"/>
                <w:lang w:val="de-CH"/>
                <w:rPrChange w:id="10" w:author="Tim Bänziger" w:date="2009-07-01T17:21:00Z">
                  <w:rPr>
                    <w:szCs w:val="20"/>
                    <w:lang w:val="de-CH"/>
                  </w:rPr>
                </w:rPrChange>
              </w:rPr>
              <w:t>aufgrund der Suchresultate einen Eintrag anklicken um zu den Anlass</w:t>
            </w:r>
            <w:r w:rsidR="00404358" w:rsidRPr="00277654">
              <w:rPr>
                <w:szCs w:val="20"/>
                <w:lang w:val="de-CH"/>
                <w:rPrChange w:id="11" w:author="Tim Bänziger" w:date="2009-07-01T17:21:00Z">
                  <w:rPr>
                    <w:szCs w:val="20"/>
                    <w:lang w:val="de-CH"/>
                  </w:rPr>
                </w:rPrChange>
              </w:rPr>
              <w:t xml:space="preserve"> als Übersicht anzugzeigen (View Modus)</w:t>
            </w:r>
          </w:p>
          <w:p w:rsidR="00053A61" w:rsidRPr="00277654" w:rsidRDefault="00053A61" w:rsidP="00053A61">
            <w:pPr>
              <w:pStyle w:val="ListParagraph"/>
              <w:numPr>
                <w:ilvl w:val="0"/>
                <w:numId w:val="3"/>
              </w:numPr>
              <w:tabs>
                <w:tab w:val="left" w:pos="1499"/>
              </w:tabs>
              <w:ind w:left="1499" w:hanging="1139"/>
              <w:jc w:val="both"/>
              <w:rPr>
                <w:ins w:id="12" w:author="Tim Bänziger" w:date="2009-07-01T14:50:00Z"/>
                <w:lang w:val="de-CH"/>
                <w:rPrChange w:id="13" w:author="Tim Bänziger" w:date="2009-07-01T17:21:00Z">
                  <w:rPr>
                    <w:ins w:id="14" w:author="Tim Bänziger" w:date="2009-07-01T14:50:00Z"/>
                    <w:lang w:val="de-CH"/>
                  </w:rPr>
                </w:rPrChange>
              </w:rPr>
              <w:pPrChange w:id="15" w:author="Tim Bänziger" w:date="2009-07-01T14:50:00Z">
                <w:pPr>
                  <w:pStyle w:val="ListParagraph"/>
                  <w:numPr>
                    <w:numId w:val="3"/>
                  </w:numPr>
                  <w:ind w:left="1499" w:hanging="1139"/>
                  <w:jc w:val="both"/>
                </w:pPr>
              </w:pPrChange>
            </w:pPr>
            <w:ins w:id="16" w:author="Tim Bänziger" w:date="2009-07-01T14:50:00Z">
              <w:r w:rsidRPr="00277654">
                <w:rPr>
                  <w:lang w:val="de-CH"/>
                  <w:rPrChange w:id="17" w:author="Tim Bänziger" w:date="2009-07-01T17:21:00Z">
                    <w:rPr>
                      <w:highlight w:val="yellow"/>
                      <w:lang w:val="de-CH"/>
                    </w:rPr>
                  </w:rPrChange>
                </w:rPr>
                <w:t xml:space="preserve">Anlass </w:t>
              </w:r>
            </w:ins>
            <w:ins w:id="18" w:author="Tim Bänziger" w:date="2009-07-01T14:53:00Z">
              <w:r w:rsidRPr="00277654">
                <w:rPr>
                  <w:lang w:val="de-CH"/>
                  <w:rPrChange w:id="19" w:author="Tim Bänziger" w:date="2009-07-01T17:21:00Z">
                    <w:rPr>
                      <w:highlight w:val="yellow"/>
                      <w:lang w:val="de-CH"/>
                    </w:rPr>
                  </w:rPrChange>
                </w:rPr>
                <w:t>Übersicht (</w:t>
              </w:r>
              <w:proofErr w:type="spellStart"/>
              <w:r w:rsidRPr="00277654">
                <w:rPr>
                  <w:lang w:val="de-CH"/>
                  <w:rPrChange w:id="20" w:author="Tim Bänziger" w:date="2009-07-01T17:21:00Z">
                    <w:rPr>
                      <w:highlight w:val="yellow"/>
                      <w:lang w:val="de-CH"/>
                    </w:rPr>
                  </w:rPrChange>
                </w:rPr>
                <w:t>Viewmodus</w:t>
              </w:r>
              <w:proofErr w:type="spellEnd"/>
              <w:r w:rsidRPr="00277654">
                <w:rPr>
                  <w:lang w:val="de-CH"/>
                  <w:rPrChange w:id="21" w:author="Tim Bänziger" w:date="2009-07-01T17:21:00Z">
                    <w:rPr>
                      <w:highlight w:val="yellow"/>
                      <w:lang w:val="de-CH"/>
                    </w:rPr>
                  </w:rPrChange>
                </w:rPr>
                <w:t>)</w:t>
              </w:r>
            </w:ins>
            <w:ins w:id="22" w:author="Tim Bänziger" w:date="2009-07-01T14:50:00Z">
              <w:r w:rsidRPr="00277654">
                <w:rPr>
                  <w:lang w:val="de-CH"/>
                  <w:rPrChange w:id="23" w:author="Tim Bänziger" w:date="2009-07-01T17:21:00Z">
                    <w:rPr>
                      <w:highlight w:val="yellow"/>
                      <w:lang w:val="de-CH"/>
                    </w:rPr>
                  </w:rPrChange>
                </w:rPr>
                <w:t xml:space="preserve"> anzeigen</w:t>
              </w:r>
            </w:ins>
          </w:p>
          <w:p w:rsidR="00053A61" w:rsidRPr="00277654" w:rsidDel="00053A61" w:rsidRDefault="00053A61" w:rsidP="00053A61">
            <w:pPr>
              <w:pStyle w:val="ListParagraph"/>
              <w:numPr>
                <w:ilvl w:val="0"/>
                <w:numId w:val="3"/>
              </w:numPr>
              <w:tabs>
                <w:tab w:val="left" w:pos="1499"/>
              </w:tabs>
              <w:ind w:left="1499" w:hanging="1139"/>
              <w:jc w:val="both"/>
              <w:rPr>
                <w:del w:id="24" w:author="Tim Bänziger" w:date="2009-07-01T14:50:00Z"/>
                <w:lang w:val="de-CH"/>
                <w:rPrChange w:id="25" w:author="Tim Bänziger" w:date="2009-07-01T17:21:00Z">
                  <w:rPr>
                    <w:del w:id="26" w:author="Tim Bänziger" w:date="2009-07-01T14:50:00Z"/>
                    <w:lang w:val="de-CH"/>
                  </w:rPr>
                </w:rPrChange>
              </w:rPr>
            </w:pPr>
            <w:moveToRangeStart w:id="27" w:author="Tim Bänziger" w:date="2009-07-01T14:50:00Z" w:name="move234223133"/>
            <w:moveTo w:id="28" w:author="Tim Bänziger" w:date="2009-07-01T14:50:00Z">
              <w:r w:rsidRPr="00277654">
                <w:rPr>
                  <w:lang w:val="de-CH"/>
                  <w:rPrChange w:id="29" w:author="Tim Bänziger" w:date="2009-07-01T17:21:00Z">
                    <w:rPr>
                      <w:lang w:val="de-CH"/>
                    </w:rPr>
                  </w:rPrChange>
                </w:rPr>
                <w:t>Benutzer kann Anlass in Kalenderform anzeigen lassen</w:t>
              </w:r>
            </w:moveTo>
          </w:p>
          <w:moveToRangeEnd w:id="27"/>
          <w:p w:rsidR="00053A61" w:rsidRPr="00277654" w:rsidRDefault="00053A61" w:rsidP="00053A61">
            <w:pPr>
              <w:pStyle w:val="ListParagraph"/>
              <w:numPr>
                <w:ilvl w:val="0"/>
                <w:numId w:val="3"/>
              </w:numPr>
              <w:tabs>
                <w:tab w:val="left" w:pos="1499"/>
              </w:tabs>
              <w:ind w:left="1499" w:hanging="1139"/>
              <w:jc w:val="both"/>
              <w:rPr>
                <w:szCs w:val="20"/>
                <w:lang w:val="de-CH"/>
                <w:rPrChange w:id="30" w:author="Tim Bänziger" w:date="2009-07-01T17:21:00Z">
                  <w:rPr>
                    <w:lang w:val="de-CH"/>
                  </w:rPr>
                </w:rPrChange>
              </w:rPr>
              <w:pPrChange w:id="31" w:author="Tim Bänziger" w:date="2009-07-01T14:50:00Z">
                <w:pPr>
                  <w:pStyle w:val="ListParagraph"/>
                  <w:numPr>
                    <w:numId w:val="3"/>
                  </w:numPr>
                  <w:ind w:left="1499" w:hanging="1139"/>
                  <w:jc w:val="both"/>
                </w:pPr>
              </w:pPrChange>
            </w:pPr>
          </w:p>
          <w:p w:rsidR="004B20E1" w:rsidRPr="00277654" w:rsidRDefault="004B20E1" w:rsidP="00C452F2">
            <w:pPr>
              <w:pStyle w:val="ListParagraph"/>
              <w:numPr>
                <w:ilvl w:val="0"/>
                <w:numId w:val="3"/>
              </w:numPr>
              <w:ind w:left="1499" w:hanging="1139"/>
              <w:jc w:val="both"/>
              <w:rPr>
                <w:szCs w:val="20"/>
                <w:lang w:val="de-CH"/>
                <w:rPrChange w:id="32" w:author="Tim Bänziger" w:date="2009-07-01T17:21:00Z">
                  <w:rPr>
                    <w:szCs w:val="20"/>
                    <w:highlight w:val="yellow"/>
                    <w:lang w:val="de-CH"/>
                  </w:rPr>
                </w:rPrChange>
              </w:rPr>
            </w:pPr>
            <w:r w:rsidRPr="00277654">
              <w:rPr>
                <w:szCs w:val="20"/>
                <w:lang w:val="de-CH"/>
                <w:rPrChange w:id="33" w:author="Tim Bänziger" w:date="2009-07-01T17:21:00Z">
                  <w:rPr>
                    <w:szCs w:val="20"/>
                    <w:highlight w:val="yellow"/>
                    <w:lang w:val="de-CH"/>
                  </w:rPr>
                </w:rPrChange>
              </w:rPr>
              <w:t>Anlasstypen</w:t>
            </w:r>
            <w:r w:rsidR="008E3542" w:rsidRPr="00277654">
              <w:rPr>
                <w:szCs w:val="20"/>
                <w:lang w:val="de-CH"/>
                <w:rPrChange w:id="34" w:author="Tim Bänziger" w:date="2009-07-01T17:21:00Z">
                  <w:rPr>
                    <w:szCs w:val="20"/>
                    <w:highlight w:val="yellow"/>
                    <w:lang w:val="de-CH"/>
                  </w:rPr>
                </w:rPrChange>
              </w:rPr>
              <w:t xml:space="preserve"> verwalten</w:t>
            </w:r>
          </w:p>
          <w:p w:rsidR="008E3542" w:rsidRPr="00277654" w:rsidDel="00277654" w:rsidRDefault="008E3542" w:rsidP="00C452F2">
            <w:pPr>
              <w:pStyle w:val="ListParagraph"/>
              <w:numPr>
                <w:ilvl w:val="0"/>
                <w:numId w:val="3"/>
              </w:numPr>
              <w:ind w:left="1499" w:hanging="1139"/>
              <w:jc w:val="both"/>
              <w:rPr>
                <w:del w:id="35" w:author="Tim Bänziger" w:date="2009-07-01T17:22:00Z"/>
                <w:szCs w:val="20"/>
                <w:lang w:val="de-CH"/>
                <w:rPrChange w:id="36" w:author="Tim Bänziger" w:date="2009-07-01T17:22:00Z">
                  <w:rPr>
                    <w:del w:id="37" w:author="Tim Bänziger" w:date="2009-07-01T17:22:00Z"/>
                    <w:szCs w:val="20"/>
                    <w:highlight w:val="yellow"/>
                    <w:lang w:val="de-CH"/>
                  </w:rPr>
                </w:rPrChange>
              </w:rPr>
            </w:pPr>
            <w:r w:rsidRPr="00277654">
              <w:rPr>
                <w:szCs w:val="20"/>
                <w:lang w:val="de-CH"/>
                <w:rPrChange w:id="38" w:author="Tim Bänziger" w:date="2009-07-01T17:22:00Z">
                  <w:rPr>
                    <w:szCs w:val="20"/>
                    <w:highlight w:val="yellow"/>
                    <w:lang w:val="de-CH"/>
                  </w:rPr>
                </w:rPrChange>
              </w:rPr>
              <w:lastRenderedPageBreak/>
              <w:t>Anlassstatus verwalten</w:t>
            </w:r>
          </w:p>
          <w:p w:rsidR="003A5302" w:rsidRPr="00277654" w:rsidRDefault="003A5302" w:rsidP="003761AA">
            <w:pPr>
              <w:pStyle w:val="ListParagraph"/>
              <w:numPr>
                <w:ilvl w:val="0"/>
                <w:numId w:val="3"/>
              </w:numPr>
              <w:ind w:left="1499" w:hanging="1139"/>
              <w:jc w:val="both"/>
              <w:rPr>
                <w:b/>
                <w:lang w:val="de-CH"/>
                <w:rPrChange w:id="39" w:author="Tim Bänziger" w:date="2009-07-01T17:22:00Z">
                  <w:rPr>
                    <w:lang w:val="de-CH"/>
                  </w:rPr>
                </w:rPrChange>
              </w:rPr>
              <w:pPrChange w:id="40" w:author="Tim Bänziger" w:date="2009-07-01T17:22:00Z">
                <w:pPr>
                  <w:jc w:val="both"/>
                </w:pPr>
              </w:pPrChange>
            </w:pPr>
          </w:p>
        </w:tc>
      </w:tr>
      <w:tr w:rsidR="00395D64" w:rsidRPr="003A5302" w:rsidTr="00926E4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auto"/>
        </w:tblPrEx>
        <w:trPr>
          <w:cantSplit/>
        </w:trPr>
        <w:tc>
          <w:tcPr>
            <w:tcW w:w="2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D64" w:rsidRPr="003A5302" w:rsidRDefault="00395D64" w:rsidP="008C6CFF">
            <w:pPr>
              <w:tabs>
                <w:tab w:val="left" w:pos="5220"/>
              </w:tabs>
              <w:rPr>
                <w:b/>
                <w:bCs/>
                <w:lang w:val="de-CH"/>
              </w:rPr>
            </w:pPr>
            <w:r w:rsidRPr="003A5302">
              <w:rPr>
                <w:b/>
                <w:bCs/>
                <w:lang w:val="de-CH"/>
              </w:rPr>
              <w:lastRenderedPageBreak/>
              <w:t>Alternativszenario</w:t>
            </w:r>
          </w:p>
        </w:tc>
        <w:tc>
          <w:tcPr>
            <w:tcW w:w="793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D64" w:rsidRPr="003A5302" w:rsidRDefault="005275B9" w:rsidP="00432E33">
            <w:pPr>
              <w:tabs>
                <w:tab w:val="left" w:pos="5220"/>
              </w:tabs>
              <w:jc w:val="both"/>
              <w:rPr>
                <w:lang w:val="de-CH"/>
              </w:rPr>
            </w:pPr>
            <w:r w:rsidRPr="003A5302">
              <w:rPr>
                <w:lang w:val="de-CH"/>
              </w:rPr>
              <w:t>K</w:t>
            </w:r>
            <w:r w:rsidR="008A1628" w:rsidRPr="003A5302">
              <w:rPr>
                <w:lang w:val="de-CH"/>
              </w:rPr>
              <w:t>eines</w:t>
            </w:r>
          </w:p>
        </w:tc>
      </w:tr>
      <w:tr w:rsidR="00395D64" w:rsidRPr="003A5302" w:rsidTr="00926E4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auto"/>
        </w:tblPrEx>
        <w:trPr>
          <w:cantSplit/>
        </w:trPr>
        <w:tc>
          <w:tcPr>
            <w:tcW w:w="2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D64" w:rsidRPr="003A5302" w:rsidRDefault="00395D64" w:rsidP="008C6CFF">
            <w:pPr>
              <w:tabs>
                <w:tab w:val="left" w:pos="5220"/>
              </w:tabs>
              <w:rPr>
                <w:b/>
                <w:bCs/>
                <w:lang w:val="de-CH"/>
              </w:rPr>
            </w:pPr>
            <w:r w:rsidRPr="003A5302">
              <w:rPr>
                <w:b/>
                <w:bCs/>
                <w:lang w:val="de-CH"/>
              </w:rPr>
              <w:t>Ausnahmeszenario</w:t>
            </w:r>
          </w:p>
        </w:tc>
        <w:tc>
          <w:tcPr>
            <w:tcW w:w="793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275B9" w:rsidRPr="003A5302" w:rsidRDefault="008A1628" w:rsidP="00432E33">
            <w:pPr>
              <w:tabs>
                <w:tab w:val="left" w:pos="5220"/>
              </w:tabs>
              <w:jc w:val="both"/>
              <w:rPr>
                <w:lang w:val="de-CH"/>
              </w:rPr>
            </w:pPr>
            <w:r w:rsidRPr="003A5302">
              <w:rPr>
                <w:lang w:val="de-CH"/>
              </w:rPr>
              <w:t>Kein Suchresultat gefunden</w:t>
            </w:r>
          </w:p>
          <w:p w:rsidR="007F63B3" w:rsidRPr="003A5302" w:rsidRDefault="007F63B3" w:rsidP="00C452F2">
            <w:pPr>
              <w:pStyle w:val="ListParagraph"/>
              <w:numPr>
                <w:ilvl w:val="0"/>
                <w:numId w:val="5"/>
              </w:numPr>
              <w:tabs>
                <w:tab w:val="left" w:pos="5220"/>
              </w:tabs>
              <w:jc w:val="both"/>
              <w:rPr>
                <w:lang w:val="de-CH"/>
              </w:rPr>
            </w:pPr>
          </w:p>
        </w:tc>
      </w:tr>
      <w:tr w:rsidR="00926E49" w:rsidRPr="003A5302" w:rsidTr="00926E4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auto"/>
        </w:tblPrEx>
        <w:trPr>
          <w:cantSplit/>
        </w:trPr>
        <w:tc>
          <w:tcPr>
            <w:tcW w:w="2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6E49" w:rsidRPr="003A5302" w:rsidRDefault="00926E49" w:rsidP="008C6CFF">
            <w:pPr>
              <w:tabs>
                <w:tab w:val="left" w:pos="5220"/>
              </w:tabs>
              <w:rPr>
                <w:b/>
                <w:bCs/>
                <w:lang w:val="de-CH"/>
              </w:rPr>
            </w:pPr>
            <w:r w:rsidRPr="003A5302">
              <w:rPr>
                <w:b/>
                <w:bCs/>
                <w:lang w:val="de-CH"/>
              </w:rPr>
              <w:t>Fehlerbehandlung</w:t>
            </w:r>
          </w:p>
        </w:tc>
        <w:tc>
          <w:tcPr>
            <w:tcW w:w="793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6E49" w:rsidRPr="003A5302" w:rsidRDefault="00926E49" w:rsidP="00432E33">
            <w:pPr>
              <w:tabs>
                <w:tab w:val="left" w:pos="5220"/>
              </w:tabs>
              <w:jc w:val="both"/>
              <w:rPr>
                <w:lang w:val="de-CH"/>
              </w:rPr>
            </w:pPr>
          </w:p>
        </w:tc>
      </w:tr>
      <w:tr w:rsidR="00395D64" w:rsidRPr="003A5302" w:rsidTr="00926E4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auto"/>
        </w:tblPrEx>
        <w:trPr>
          <w:cantSplit/>
        </w:trPr>
        <w:tc>
          <w:tcPr>
            <w:tcW w:w="2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D64" w:rsidRPr="003A5302" w:rsidRDefault="00395D64" w:rsidP="008C6CFF">
            <w:pPr>
              <w:tabs>
                <w:tab w:val="left" w:pos="5220"/>
              </w:tabs>
              <w:rPr>
                <w:b/>
                <w:bCs/>
                <w:lang w:val="de-CH"/>
              </w:rPr>
            </w:pPr>
            <w:r w:rsidRPr="003A5302">
              <w:rPr>
                <w:b/>
                <w:bCs/>
                <w:lang w:val="de-CH"/>
              </w:rPr>
              <w:t>Regeln + Bedingu</w:t>
            </w:r>
            <w:r w:rsidRPr="003A5302">
              <w:rPr>
                <w:b/>
                <w:bCs/>
                <w:lang w:val="de-CH"/>
              </w:rPr>
              <w:t>n</w:t>
            </w:r>
            <w:r w:rsidRPr="003A5302">
              <w:rPr>
                <w:b/>
                <w:bCs/>
                <w:lang w:val="de-CH"/>
              </w:rPr>
              <w:t>gen</w:t>
            </w:r>
          </w:p>
        </w:tc>
        <w:tc>
          <w:tcPr>
            <w:tcW w:w="793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5302" w:rsidRPr="003A5302" w:rsidRDefault="003A5302" w:rsidP="00C452F2">
            <w:pPr>
              <w:pStyle w:val="ListParagraph"/>
              <w:numPr>
                <w:ilvl w:val="0"/>
                <w:numId w:val="6"/>
              </w:numPr>
              <w:jc w:val="both"/>
              <w:rPr>
                <w:lang w:val="de-CH"/>
              </w:rPr>
            </w:pPr>
            <w:r w:rsidRPr="003A5302">
              <w:rPr>
                <w:lang w:val="de-CH"/>
              </w:rPr>
              <w:t>Folgende Funktionsrechte sind notwendig</w:t>
            </w:r>
          </w:p>
          <w:p w:rsidR="003A5302" w:rsidRDefault="003A5302" w:rsidP="00C452F2">
            <w:pPr>
              <w:pStyle w:val="ListParagraph"/>
              <w:numPr>
                <w:ilvl w:val="1"/>
                <w:numId w:val="6"/>
              </w:numPr>
              <w:jc w:val="both"/>
              <w:rPr>
                <w:lang w:val="de-CH"/>
              </w:rPr>
            </w:pPr>
            <w:r w:rsidRPr="003A5302">
              <w:rPr>
                <w:lang w:val="de-CH"/>
              </w:rPr>
              <w:t>Darf Anlässe/</w:t>
            </w:r>
            <w:r w:rsidR="001A2115">
              <w:rPr>
                <w:lang w:val="de-CH"/>
              </w:rPr>
              <w:t>Anlass</w:t>
            </w:r>
            <w:r w:rsidRPr="003A5302">
              <w:rPr>
                <w:lang w:val="de-CH"/>
              </w:rPr>
              <w:t xml:space="preserve"> administrieren</w:t>
            </w:r>
          </w:p>
          <w:p w:rsidR="001A2115" w:rsidRDefault="001A2115" w:rsidP="00C452F2">
            <w:pPr>
              <w:pStyle w:val="ListParagraph"/>
              <w:numPr>
                <w:ilvl w:val="1"/>
                <w:numId w:val="6"/>
              </w:numPr>
              <w:jc w:val="both"/>
              <w:rPr>
                <w:lang w:val="de-CH"/>
              </w:rPr>
            </w:pPr>
            <w:r>
              <w:rPr>
                <w:lang w:val="de-CH"/>
              </w:rPr>
              <w:t>Darf bestehende Reservationen zu Anlass hinzufügen</w:t>
            </w:r>
          </w:p>
          <w:p w:rsidR="001A2115" w:rsidRDefault="001A2115" w:rsidP="00C452F2">
            <w:pPr>
              <w:pStyle w:val="ListParagraph"/>
              <w:numPr>
                <w:ilvl w:val="1"/>
                <w:numId w:val="6"/>
              </w:numPr>
              <w:jc w:val="both"/>
              <w:rPr>
                <w:lang w:val="de-CH"/>
              </w:rPr>
            </w:pPr>
            <w:r>
              <w:rPr>
                <w:lang w:val="de-CH"/>
              </w:rPr>
              <w:t>Darf Reservationen aus Anlass administrieren</w:t>
            </w:r>
          </w:p>
          <w:p w:rsidR="001A2115" w:rsidRDefault="001A2115" w:rsidP="00C452F2">
            <w:pPr>
              <w:pStyle w:val="ListParagraph"/>
              <w:numPr>
                <w:ilvl w:val="1"/>
                <w:numId w:val="6"/>
              </w:numPr>
              <w:jc w:val="both"/>
              <w:rPr>
                <w:lang w:val="de-CH"/>
              </w:rPr>
            </w:pPr>
            <w:r>
              <w:rPr>
                <w:lang w:val="de-CH"/>
              </w:rPr>
              <w:t>Darf Teilnehmer zu Anlass administrieren</w:t>
            </w:r>
          </w:p>
          <w:p w:rsidR="001A2115" w:rsidRDefault="001A2115" w:rsidP="00C452F2">
            <w:pPr>
              <w:pStyle w:val="ListParagraph"/>
              <w:numPr>
                <w:ilvl w:val="1"/>
                <w:numId w:val="6"/>
              </w:numPr>
              <w:jc w:val="both"/>
              <w:rPr>
                <w:lang w:val="de-CH"/>
              </w:rPr>
            </w:pPr>
            <w:r>
              <w:rPr>
                <w:lang w:val="de-CH"/>
              </w:rPr>
              <w:t>Darf Dienstleistungen zu Anlass hinzufügen</w:t>
            </w:r>
          </w:p>
          <w:p w:rsidR="00590110" w:rsidRDefault="00590110" w:rsidP="00C452F2">
            <w:pPr>
              <w:pStyle w:val="ListParagraph"/>
              <w:numPr>
                <w:ilvl w:val="1"/>
                <w:numId w:val="6"/>
              </w:numPr>
              <w:jc w:val="both"/>
              <w:rPr>
                <w:lang w:val="de-CH"/>
              </w:rPr>
            </w:pPr>
            <w:r>
              <w:rPr>
                <w:lang w:val="de-CH"/>
              </w:rPr>
              <w:t>Darf Anlasskalender einsehen</w:t>
            </w:r>
          </w:p>
          <w:p w:rsidR="00590110" w:rsidRPr="00590110" w:rsidRDefault="00590110" w:rsidP="00C452F2">
            <w:pPr>
              <w:pStyle w:val="ListParagraph"/>
              <w:numPr>
                <w:ilvl w:val="1"/>
                <w:numId w:val="6"/>
              </w:numPr>
              <w:jc w:val="both"/>
              <w:rPr>
                <w:lang w:val="de-CH"/>
              </w:rPr>
            </w:pPr>
            <w:r>
              <w:rPr>
                <w:lang w:val="de-DE"/>
              </w:rPr>
              <w:t>Darf Anlasstypen verwalten</w:t>
            </w:r>
          </w:p>
          <w:p w:rsidR="00590110" w:rsidRDefault="00590110" w:rsidP="00C452F2">
            <w:pPr>
              <w:pStyle w:val="ListParagraph"/>
              <w:numPr>
                <w:ilvl w:val="1"/>
                <w:numId w:val="6"/>
              </w:numPr>
              <w:jc w:val="both"/>
              <w:rPr>
                <w:lang w:val="de-CH"/>
              </w:rPr>
            </w:pPr>
            <w:r>
              <w:rPr>
                <w:lang w:val="de-DE"/>
              </w:rPr>
              <w:t>Darf Anlassstatus verwalten</w:t>
            </w:r>
          </w:p>
          <w:p w:rsidR="003A5302" w:rsidRPr="003A5302" w:rsidRDefault="003A5302" w:rsidP="003A5302">
            <w:pPr>
              <w:pStyle w:val="ListParagraph"/>
              <w:rPr>
                <w:lang w:val="de-CH"/>
              </w:rPr>
            </w:pPr>
          </w:p>
          <w:p w:rsidR="003A5302" w:rsidRPr="003A5302" w:rsidRDefault="003A5302" w:rsidP="00C452F2">
            <w:pPr>
              <w:pStyle w:val="ListParagraph"/>
              <w:numPr>
                <w:ilvl w:val="0"/>
                <w:numId w:val="6"/>
              </w:numPr>
              <w:jc w:val="both"/>
              <w:rPr>
                <w:lang w:val="de-CH"/>
              </w:rPr>
            </w:pPr>
            <w:r w:rsidRPr="003A5302">
              <w:rPr>
                <w:lang w:val="de-CH"/>
              </w:rPr>
              <w:t>Folgende beteiligten Personen werden bei den Anlässen/</w:t>
            </w:r>
            <w:r w:rsidR="001A2115">
              <w:rPr>
                <w:lang w:val="de-CH"/>
              </w:rPr>
              <w:t>Anlass</w:t>
            </w:r>
            <w:r w:rsidRPr="003A5302">
              <w:rPr>
                <w:lang w:val="de-CH"/>
              </w:rPr>
              <w:t xml:space="preserve"> unterschi</w:t>
            </w:r>
            <w:r w:rsidRPr="003A5302">
              <w:rPr>
                <w:lang w:val="de-CH"/>
              </w:rPr>
              <w:t>e</w:t>
            </w:r>
            <w:r w:rsidRPr="003A5302">
              <w:rPr>
                <w:lang w:val="de-CH"/>
              </w:rPr>
              <w:t>den:</w:t>
            </w:r>
          </w:p>
          <w:p w:rsidR="003A5302" w:rsidRPr="003A5302" w:rsidRDefault="003761AA" w:rsidP="00C452F2">
            <w:pPr>
              <w:pStyle w:val="ListParagraph"/>
              <w:numPr>
                <w:ilvl w:val="1"/>
                <w:numId w:val="6"/>
              </w:numPr>
              <w:rPr>
                <w:lang w:val="de-CH"/>
              </w:rPr>
            </w:pPr>
            <w:r>
              <w:rPr>
                <w:lang w:val="de-CH"/>
              </w:rPr>
              <w:t xml:space="preserve">Ersteller </w:t>
            </w:r>
          </w:p>
          <w:p w:rsidR="003A5302" w:rsidRPr="003A5302" w:rsidRDefault="003A5302" w:rsidP="00C452F2">
            <w:pPr>
              <w:pStyle w:val="ListParagraph"/>
              <w:numPr>
                <w:ilvl w:val="1"/>
                <w:numId w:val="6"/>
              </w:numPr>
              <w:jc w:val="both"/>
              <w:rPr>
                <w:lang w:val="de-CH"/>
              </w:rPr>
            </w:pPr>
            <w:r w:rsidRPr="003A5302">
              <w:rPr>
                <w:lang w:val="de-CH"/>
              </w:rPr>
              <w:t>Besteller (auch „</w:t>
            </w:r>
            <w:r w:rsidR="003761AA">
              <w:rPr>
                <w:lang w:val="de-CH"/>
              </w:rPr>
              <w:t>Organisator</w:t>
            </w:r>
            <w:r w:rsidRPr="003A5302">
              <w:rPr>
                <w:lang w:val="de-CH"/>
              </w:rPr>
              <w:t>“ im gesamten ROOMS PRO)</w:t>
            </w:r>
          </w:p>
          <w:p w:rsidR="006643D8" w:rsidRDefault="001A2115" w:rsidP="00C452F2">
            <w:pPr>
              <w:pStyle w:val="ListParagraph"/>
              <w:numPr>
                <w:ilvl w:val="1"/>
                <w:numId w:val="6"/>
              </w:numPr>
              <w:spacing w:line="480" w:lineRule="auto"/>
              <w:jc w:val="both"/>
              <w:rPr>
                <w:lang w:val="de-CH"/>
              </w:rPr>
            </w:pPr>
            <w:r>
              <w:rPr>
                <w:lang w:val="de-CH"/>
              </w:rPr>
              <w:t>Anlass</w:t>
            </w:r>
            <w:r w:rsidR="003A5302" w:rsidRPr="003A5302">
              <w:rPr>
                <w:lang w:val="de-CH"/>
              </w:rPr>
              <w:t xml:space="preserve">verantwortlicher (nur </w:t>
            </w:r>
            <w:r>
              <w:rPr>
                <w:lang w:val="de-CH"/>
              </w:rPr>
              <w:t>Anlass</w:t>
            </w:r>
            <w:r w:rsidR="003A5302" w:rsidRPr="003A5302">
              <w:rPr>
                <w:lang w:val="de-CH"/>
              </w:rPr>
              <w:t>management)</w:t>
            </w:r>
          </w:p>
          <w:p w:rsidR="008E3542" w:rsidRDefault="008E3542" w:rsidP="00C452F2">
            <w:pPr>
              <w:pStyle w:val="ListParagraph"/>
              <w:numPr>
                <w:ilvl w:val="0"/>
                <w:numId w:val="6"/>
              </w:numPr>
              <w:ind w:left="714" w:hanging="357"/>
              <w:jc w:val="both"/>
              <w:rPr>
                <w:lang w:val="de-CH"/>
              </w:rPr>
            </w:pPr>
            <w:r>
              <w:rPr>
                <w:lang w:val="de-CH"/>
              </w:rPr>
              <w:t>Folgende Tabs müssen implementiert werden:</w:t>
            </w:r>
          </w:p>
          <w:p w:rsidR="008E3542" w:rsidRDefault="008E3542" w:rsidP="00C452F2">
            <w:pPr>
              <w:pStyle w:val="ListParagraph"/>
              <w:numPr>
                <w:ilvl w:val="1"/>
                <w:numId w:val="6"/>
              </w:numPr>
              <w:ind w:left="1434" w:hanging="357"/>
              <w:jc w:val="both"/>
              <w:rPr>
                <w:lang w:val="de-CH"/>
              </w:rPr>
            </w:pPr>
            <w:r>
              <w:rPr>
                <w:lang w:val="de-CH"/>
              </w:rPr>
              <w:t>Stammdaten</w:t>
            </w:r>
          </w:p>
          <w:p w:rsidR="008E3542" w:rsidRDefault="00D959C9" w:rsidP="00C452F2">
            <w:pPr>
              <w:pStyle w:val="ListParagraph"/>
              <w:numPr>
                <w:ilvl w:val="1"/>
                <w:numId w:val="6"/>
              </w:numPr>
              <w:ind w:left="1434" w:hanging="357"/>
              <w:jc w:val="both"/>
              <w:rPr>
                <w:lang w:val="de-CH"/>
              </w:rPr>
            </w:pPr>
            <w:r>
              <w:rPr>
                <w:lang w:val="de-CH"/>
              </w:rPr>
              <w:t>Reservationen</w:t>
            </w:r>
          </w:p>
          <w:p w:rsidR="00D959C9" w:rsidRDefault="00D959C9" w:rsidP="00C452F2">
            <w:pPr>
              <w:pStyle w:val="ListParagraph"/>
              <w:numPr>
                <w:ilvl w:val="1"/>
                <w:numId w:val="6"/>
              </w:numPr>
              <w:ind w:left="1434" w:hanging="357"/>
              <w:jc w:val="both"/>
              <w:rPr>
                <w:lang w:val="de-CH"/>
              </w:rPr>
            </w:pPr>
            <w:r>
              <w:rPr>
                <w:lang w:val="de-CH"/>
              </w:rPr>
              <w:t>Dienstleistungen</w:t>
            </w:r>
          </w:p>
          <w:p w:rsidR="00D959C9" w:rsidRDefault="00D959C9" w:rsidP="00C452F2">
            <w:pPr>
              <w:pStyle w:val="ListParagraph"/>
              <w:numPr>
                <w:ilvl w:val="1"/>
                <w:numId w:val="6"/>
              </w:numPr>
              <w:ind w:left="1434" w:hanging="357"/>
              <w:jc w:val="both"/>
              <w:rPr>
                <w:lang w:val="de-CH"/>
              </w:rPr>
            </w:pPr>
            <w:r>
              <w:rPr>
                <w:lang w:val="de-CH"/>
              </w:rPr>
              <w:t>Teilnehmer</w:t>
            </w:r>
          </w:p>
          <w:p w:rsidR="00D959C9" w:rsidRDefault="00D959C9" w:rsidP="00C452F2">
            <w:pPr>
              <w:pStyle w:val="ListParagraph"/>
              <w:numPr>
                <w:ilvl w:val="1"/>
                <w:numId w:val="6"/>
              </w:numPr>
              <w:ind w:left="1434" w:hanging="357"/>
              <w:jc w:val="both"/>
              <w:rPr>
                <w:lang w:val="de-CH"/>
              </w:rPr>
            </w:pPr>
            <w:r>
              <w:rPr>
                <w:lang w:val="de-CH"/>
              </w:rPr>
              <w:t>Anlasskalender</w:t>
            </w:r>
          </w:p>
          <w:p w:rsidR="00D959C9" w:rsidDel="00277654" w:rsidRDefault="00D959C9" w:rsidP="00C452F2">
            <w:pPr>
              <w:pStyle w:val="ListParagraph"/>
              <w:numPr>
                <w:ilvl w:val="1"/>
                <w:numId w:val="6"/>
              </w:numPr>
              <w:ind w:left="1434" w:hanging="357"/>
              <w:jc w:val="both"/>
              <w:rPr>
                <w:del w:id="41" w:author="Tim Bänziger" w:date="2009-07-01T17:22:00Z"/>
                <w:lang w:val="de-CH"/>
              </w:rPr>
            </w:pPr>
            <w:r>
              <w:rPr>
                <w:lang w:val="de-CH"/>
              </w:rPr>
              <w:t>Anlassübersicht</w:t>
            </w:r>
          </w:p>
          <w:p w:rsidR="00D959C9" w:rsidRPr="00277654" w:rsidRDefault="00D959C9" w:rsidP="00D66E95">
            <w:pPr>
              <w:pStyle w:val="ListParagraph"/>
              <w:numPr>
                <w:ilvl w:val="1"/>
                <w:numId w:val="6"/>
              </w:numPr>
              <w:ind w:left="1434" w:hanging="357"/>
              <w:jc w:val="both"/>
              <w:rPr>
                <w:lang w:val="de-CH"/>
                <w:rPrChange w:id="42" w:author="Tim Bänziger" w:date="2009-07-01T17:22:00Z">
                  <w:rPr>
                    <w:lang w:val="de-CH"/>
                  </w:rPr>
                </w:rPrChange>
              </w:rPr>
              <w:pPrChange w:id="43" w:author="Tim Bänziger" w:date="2009-07-01T17:22:00Z">
                <w:pPr>
                  <w:jc w:val="both"/>
                </w:pPr>
              </w:pPrChange>
            </w:pPr>
          </w:p>
        </w:tc>
      </w:tr>
      <w:tr w:rsidR="00395D64" w:rsidRPr="003A5302" w:rsidTr="00926E4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auto"/>
        </w:tblPrEx>
        <w:trPr>
          <w:cantSplit/>
        </w:trPr>
        <w:tc>
          <w:tcPr>
            <w:tcW w:w="2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D64" w:rsidRPr="003A5302" w:rsidRDefault="00926E49" w:rsidP="008C6CFF">
            <w:pPr>
              <w:tabs>
                <w:tab w:val="left" w:pos="5220"/>
              </w:tabs>
              <w:rPr>
                <w:b/>
                <w:bCs/>
                <w:lang w:val="de-CH"/>
              </w:rPr>
            </w:pPr>
            <w:r w:rsidRPr="003A5302">
              <w:rPr>
                <w:b/>
                <w:bCs/>
                <w:lang w:val="de-CH"/>
              </w:rPr>
              <w:t>Qualitätsanford</w:t>
            </w:r>
            <w:r w:rsidRPr="003A5302">
              <w:rPr>
                <w:b/>
                <w:bCs/>
                <w:lang w:val="de-CH"/>
              </w:rPr>
              <w:t>e</w:t>
            </w:r>
            <w:r w:rsidRPr="003A5302">
              <w:rPr>
                <w:b/>
                <w:bCs/>
                <w:lang w:val="de-CH"/>
              </w:rPr>
              <w:t>rungen</w:t>
            </w:r>
          </w:p>
        </w:tc>
        <w:tc>
          <w:tcPr>
            <w:tcW w:w="793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D64" w:rsidRPr="003A5302" w:rsidRDefault="00395D64" w:rsidP="00432E33">
            <w:pPr>
              <w:tabs>
                <w:tab w:val="left" w:pos="5220"/>
              </w:tabs>
              <w:jc w:val="both"/>
              <w:rPr>
                <w:lang w:val="de-CH"/>
              </w:rPr>
            </w:pPr>
          </w:p>
        </w:tc>
      </w:tr>
      <w:tr w:rsidR="00395D64" w:rsidRPr="003A5302" w:rsidTr="00926E4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auto"/>
        </w:tblPrEx>
        <w:trPr>
          <w:cantSplit/>
        </w:trPr>
        <w:tc>
          <w:tcPr>
            <w:tcW w:w="2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D64" w:rsidRPr="003A5302" w:rsidRDefault="00926E49" w:rsidP="008C6CFF">
            <w:pPr>
              <w:tabs>
                <w:tab w:val="left" w:pos="5220"/>
              </w:tabs>
              <w:rPr>
                <w:b/>
                <w:bCs/>
                <w:lang w:val="de-CH"/>
              </w:rPr>
            </w:pPr>
            <w:r w:rsidRPr="003A5302">
              <w:rPr>
                <w:b/>
                <w:bCs/>
                <w:lang w:val="de-CH"/>
              </w:rPr>
              <w:t>Nachbedingung</w:t>
            </w:r>
          </w:p>
        </w:tc>
        <w:tc>
          <w:tcPr>
            <w:tcW w:w="793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D64" w:rsidRPr="003A5302" w:rsidRDefault="00395D64" w:rsidP="00432E33">
            <w:pPr>
              <w:tabs>
                <w:tab w:val="left" w:pos="5220"/>
              </w:tabs>
              <w:jc w:val="both"/>
              <w:rPr>
                <w:lang w:val="de-CH"/>
              </w:rPr>
            </w:pPr>
          </w:p>
        </w:tc>
      </w:tr>
      <w:tr w:rsidR="00926E49" w:rsidRPr="003A5302" w:rsidTr="006E5D94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auto"/>
        </w:tblPrEx>
        <w:trPr>
          <w:cantSplit/>
          <w:trHeight w:val="70"/>
        </w:trPr>
        <w:tc>
          <w:tcPr>
            <w:tcW w:w="2187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6E49" w:rsidRPr="003A5302" w:rsidRDefault="00926E49" w:rsidP="008C6CFF">
            <w:pPr>
              <w:tabs>
                <w:tab w:val="left" w:pos="5220"/>
              </w:tabs>
              <w:rPr>
                <w:b/>
                <w:bCs/>
                <w:lang w:val="de-CH"/>
              </w:rPr>
            </w:pPr>
            <w:r w:rsidRPr="003A5302">
              <w:rPr>
                <w:b/>
                <w:bCs/>
                <w:lang w:val="de-CH"/>
              </w:rPr>
              <w:t>Beziehungen</w:t>
            </w:r>
            <w:r w:rsidR="00EF30D3" w:rsidRPr="003A5302">
              <w:rPr>
                <w:b/>
                <w:bCs/>
                <w:lang w:val="de-CH"/>
              </w:rPr>
              <w:t xml:space="preserve"> (UC)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6E49" w:rsidRPr="003A5302" w:rsidRDefault="00926E49" w:rsidP="00432E33">
            <w:pPr>
              <w:tabs>
                <w:tab w:val="left" w:pos="5220"/>
              </w:tabs>
              <w:jc w:val="both"/>
              <w:rPr>
                <w:lang w:val="de-CH"/>
              </w:rPr>
            </w:pPr>
            <w:r w:rsidRPr="003A5302">
              <w:rPr>
                <w:lang w:val="de-CH"/>
              </w:rPr>
              <w:t>Enthalten</w:t>
            </w:r>
          </w:p>
        </w:tc>
        <w:tc>
          <w:tcPr>
            <w:tcW w:w="26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6E49" w:rsidRPr="003A5302" w:rsidRDefault="00926E49" w:rsidP="00432E33">
            <w:pPr>
              <w:tabs>
                <w:tab w:val="left" w:pos="5220"/>
              </w:tabs>
              <w:jc w:val="both"/>
              <w:rPr>
                <w:lang w:val="de-CH"/>
              </w:rPr>
            </w:pPr>
            <w:r w:rsidRPr="003A5302">
              <w:rPr>
                <w:lang w:val="de-CH"/>
              </w:rPr>
              <w:t>Erweitert</w:t>
            </w:r>
          </w:p>
        </w:tc>
        <w:tc>
          <w:tcPr>
            <w:tcW w:w="26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6E49" w:rsidRPr="003A5302" w:rsidRDefault="00926E49" w:rsidP="00432E33">
            <w:pPr>
              <w:tabs>
                <w:tab w:val="left" w:pos="5220"/>
              </w:tabs>
              <w:jc w:val="both"/>
              <w:rPr>
                <w:lang w:val="de-CH"/>
              </w:rPr>
            </w:pPr>
            <w:r w:rsidRPr="003A5302">
              <w:rPr>
                <w:lang w:val="de-CH"/>
              </w:rPr>
              <w:t>Vererbung</w:t>
            </w:r>
          </w:p>
        </w:tc>
      </w:tr>
      <w:tr w:rsidR="00926E49" w:rsidRPr="003A5302" w:rsidTr="006E5D94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auto"/>
        </w:tblPrEx>
        <w:trPr>
          <w:cantSplit/>
          <w:trHeight w:val="70"/>
        </w:trPr>
        <w:tc>
          <w:tcPr>
            <w:tcW w:w="2187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6E49" w:rsidRPr="003A5302" w:rsidRDefault="00926E49" w:rsidP="008C6CFF">
            <w:pPr>
              <w:tabs>
                <w:tab w:val="left" w:pos="5220"/>
              </w:tabs>
              <w:rPr>
                <w:b/>
                <w:bCs/>
                <w:lang w:val="de-CH"/>
              </w:rPr>
            </w:pP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862B3" w:rsidRPr="003A5302" w:rsidRDefault="005862B3" w:rsidP="005862B3">
            <w:pPr>
              <w:tabs>
                <w:tab w:val="left" w:pos="5220"/>
              </w:tabs>
              <w:jc w:val="both"/>
              <w:rPr>
                <w:lang w:val="de-CH"/>
              </w:rPr>
            </w:pPr>
          </w:p>
          <w:p w:rsidR="005275B9" w:rsidRPr="003A5302" w:rsidRDefault="005275B9" w:rsidP="00432E33">
            <w:pPr>
              <w:tabs>
                <w:tab w:val="left" w:pos="5220"/>
              </w:tabs>
              <w:jc w:val="both"/>
              <w:rPr>
                <w:lang w:val="de-CH"/>
              </w:rPr>
            </w:pPr>
          </w:p>
        </w:tc>
        <w:tc>
          <w:tcPr>
            <w:tcW w:w="26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6E49" w:rsidRPr="003A5302" w:rsidRDefault="00926E49" w:rsidP="00432E33">
            <w:pPr>
              <w:tabs>
                <w:tab w:val="left" w:pos="5220"/>
              </w:tabs>
              <w:jc w:val="both"/>
              <w:rPr>
                <w:lang w:val="de-CH"/>
              </w:rPr>
            </w:pPr>
          </w:p>
        </w:tc>
        <w:tc>
          <w:tcPr>
            <w:tcW w:w="26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6E49" w:rsidRPr="003A5302" w:rsidRDefault="00926E49" w:rsidP="00432E33">
            <w:pPr>
              <w:tabs>
                <w:tab w:val="left" w:pos="5220"/>
              </w:tabs>
              <w:jc w:val="both"/>
              <w:rPr>
                <w:lang w:val="de-CH"/>
              </w:rPr>
            </w:pPr>
          </w:p>
        </w:tc>
      </w:tr>
    </w:tbl>
    <w:p w:rsidR="005862B3" w:rsidRDefault="005862B3" w:rsidP="00DC0ADE">
      <w:pPr>
        <w:pStyle w:val="Heading1"/>
        <w:rPr>
          <w:ins w:id="44" w:author="Tim Bänziger" w:date="2009-07-01T18:23:00Z"/>
          <w:lang w:val="de-CH"/>
        </w:rPr>
      </w:pPr>
    </w:p>
    <w:p w:rsidR="00B81E6A" w:rsidRPr="00B81E6A" w:rsidRDefault="00B81E6A" w:rsidP="00B81E6A">
      <w:pPr>
        <w:rPr>
          <w:b/>
          <w:color w:val="FF0000"/>
          <w:sz w:val="24"/>
          <w:lang w:val="de-CH"/>
          <w:rPrChange w:id="45" w:author="Tim Bänziger" w:date="2009-07-01T18:23:00Z">
            <w:rPr>
              <w:lang w:val="de-CH"/>
            </w:rPr>
          </w:rPrChange>
        </w:rPr>
        <w:pPrChange w:id="46" w:author="Tim Bänziger" w:date="2009-07-01T18:23:00Z">
          <w:pPr>
            <w:pStyle w:val="Heading1"/>
          </w:pPr>
        </w:pPrChange>
      </w:pPr>
      <w:ins w:id="47" w:author="Tim Bänziger" w:date="2009-07-01T18:23:00Z">
        <w:r>
          <w:rPr>
            <w:b/>
            <w:color w:val="FF0000"/>
            <w:sz w:val="24"/>
            <w:lang w:val="de-CH"/>
          </w:rPr>
          <w:t>Wichtig</w:t>
        </w:r>
        <w:r w:rsidRPr="00B81E6A">
          <w:rPr>
            <w:b/>
            <w:color w:val="FF0000"/>
            <w:sz w:val="24"/>
            <w:lang w:val="de-CH"/>
            <w:rPrChange w:id="48" w:author="Tim Bänziger" w:date="2009-07-01T18:23:00Z">
              <w:rPr>
                <w:color w:val="FF0000"/>
                <w:lang w:val="de-CH"/>
              </w:rPr>
            </w:rPrChange>
          </w:rPr>
          <w:t xml:space="preserve">: </w:t>
        </w:r>
        <w:r>
          <w:rPr>
            <w:b/>
            <w:color w:val="FF0000"/>
            <w:sz w:val="24"/>
            <w:lang w:val="de-CH"/>
          </w:rPr>
          <w:t xml:space="preserve">Alle Abbildungen enthalten noch den Link </w:t>
        </w:r>
      </w:ins>
      <w:ins w:id="49" w:author="Tim Bänziger" w:date="2009-07-01T18:24:00Z">
        <w:r>
          <w:rPr>
            <w:b/>
            <w:color w:val="FF0000"/>
            <w:sz w:val="24"/>
            <w:lang w:val="de-CH"/>
          </w:rPr>
          <w:t>„</w:t>
        </w:r>
        <w:r>
          <w:rPr>
            <w:b/>
            <w:color w:val="FF0000"/>
            <w:sz w:val="24"/>
            <w:lang w:val="de-CH"/>
          </w:rPr>
          <w:t>Dienstleistungen zu Anlass reservieren</w:t>
        </w:r>
        <w:r>
          <w:rPr>
            <w:b/>
            <w:color w:val="FF0000"/>
            <w:sz w:val="24"/>
            <w:lang w:val="de-CH"/>
          </w:rPr>
          <w:t>“</w:t>
        </w:r>
        <w:r>
          <w:rPr>
            <w:b/>
            <w:color w:val="FF0000"/>
            <w:sz w:val="24"/>
            <w:lang w:val="de-CH"/>
          </w:rPr>
          <w:t>. Dieser Link existiert NICHT mehr.</w:t>
        </w:r>
      </w:ins>
    </w:p>
    <w:p w:rsidR="00D6618B" w:rsidRPr="00007D36" w:rsidRDefault="00D6618B" w:rsidP="00D6618B">
      <w:pPr>
        <w:rPr>
          <w:lang w:val="de-DE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077"/>
        <w:gridCol w:w="5387"/>
      </w:tblGrid>
      <w:tr w:rsidR="00D6618B" w:rsidRPr="009E359C" w:rsidTr="00D6618B">
        <w:tc>
          <w:tcPr>
            <w:tcW w:w="9464" w:type="dxa"/>
            <w:gridSpan w:val="2"/>
          </w:tcPr>
          <w:p w:rsidR="00D6618B" w:rsidRPr="00D6618B" w:rsidRDefault="00D6618B" w:rsidP="001A2115">
            <w:pPr>
              <w:tabs>
                <w:tab w:val="left" w:pos="5220"/>
              </w:tabs>
              <w:rPr>
                <w:lang w:val="de-CH"/>
              </w:rPr>
            </w:pPr>
            <w:r w:rsidRPr="00007D36">
              <w:rPr>
                <w:b/>
                <w:bCs/>
                <w:sz w:val="32"/>
                <w:lang w:val="de-DE"/>
              </w:rPr>
              <w:t xml:space="preserve">Schritt 1 </w:t>
            </w:r>
            <w:r w:rsidRPr="00007D36">
              <w:rPr>
                <w:b/>
                <w:bCs/>
                <w:sz w:val="21"/>
                <w:szCs w:val="21"/>
                <w:lang w:val="de-DE"/>
              </w:rPr>
              <w:t>-</w:t>
            </w:r>
            <w:r w:rsidRPr="00007D36">
              <w:rPr>
                <w:sz w:val="21"/>
                <w:szCs w:val="21"/>
                <w:lang w:val="de-DE"/>
              </w:rPr>
              <w:t xml:space="preserve"> </w:t>
            </w:r>
            <w:r w:rsidRPr="00D6618B">
              <w:rPr>
                <w:sz w:val="21"/>
                <w:szCs w:val="21"/>
                <w:lang w:val="de-CH"/>
              </w:rPr>
              <w:t xml:space="preserve">Nutzer navigiert auf </w:t>
            </w:r>
            <w:r w:rsidRPr="00D6618B">
              <w:rPr>
                <w:smallCaps/>
                <w:sz w:val="21"/>
                <w:szCs w:val="21"/>
                <w:lang w:val="de-CH"/>
              </w:rPr>
              <w:t>Reservieren\Anlass reservieren</w:t>
            </w:r>
          </w:p>
        </w:tc>
      </w:tr>
      <w:tr w:rsidR="00D6618B" w:rsidRPr="00007D36" w:rsidTr="00D6618B">
        <w:tc>
          <w:tcPr>
            <w:tcW w:w="9464" w:type="dxa"/>
            <w:gridSpan w:val="2"/>
          </w:tcPr>
          <w:p w:rsidR="00D6618B" w:rsidRPr="00007D36" w:rsidRDefault="00D6618B" w:rsidP="004F56BC">
            <w:pPr>
              <w:rPr>
                <w:lang w:val="de-DE"/>
              </w:rPr>
            </w:pPr>
            <w:r w:rsidRPr="00007D36">
              <w:rPr>
                <w:b/>
                <w:lang w:val="de-DE"/>
              </w:rPr>
              <w:t>Beschreibung</w:t>
            </w:r>
          </w:p>
          <w:p w:rsidR="001A2115" w:rsidRDefault="001A2115" w:rsidP="004F56BC">
            <w:pPr>
              <w:rPr>
                <w:lang w:val="de-DE"/>
              </w:rPr>
            </w:pPr>
          </w:p>
          <w:p w:rsidR="00D6618B" w:rsidRPr="00007D36" w:rsidRDefault="00D6618B" w:rsidP="004F56BC">
            <w:pPr>
              <w:rPr>
                <w:lang w:val="de-DE"/>
              </w:rPr>
            </w:pPr>
            <w:r w:rsidRPr="00007D36">
              <w:rPr>
                <w:lang w:val="de-DE"/>
              </w:rPr>
              <w:t>keine</w:t>
            </w:r>
          </w:p>
          <w:p w:rsidR="00D6618B" w:rsidRPr="00007D36" w:rsidRDefault="00D6618B" w:rsidP="004F56BC">
            <w:pPr>
              <w:rPr>
                <w:lang w:val="de-DE"/>
              </w:rPr>
            </w:pPr>
          </w:p>
        </w:tc>
      </w:tr>
      <w:tr w:rsidR="00D6618B" w:rsidRPr="00007D36" w:rsidTr="00D6618B">
        <w:tc>
          <w:tcPr>
            <w:tcW w:w="407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Controls</w:t>
            </w:r>
          </w:p>
        </w:tc>
        <w:tc>
          <w:tcPr>
            <w:tcW w:w="538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Regeln und Bedingungen</w:t>
            </w:r>
          </w:p>
        </w:tc>
      </w:tr>
      <w:tr w:rsidR="00D6618B" w:rsidRPr="009E359C" w:rsidTr="00D6618B">
        <w:tc>
          <w:tcPr>
            <w:tcW w:w="407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MENÜPUNKT</w:t>
            </w:r>
          </w:p>
          <w:p w:rsidR="00D6618B" w:rsidRPr="001A2115" w:rsidRDefault="00D6618B" w:rsidP="00C452F2">
            <w:pPr>
              <w:numPr>
                <w:ilvl w:val="0"/>
                <w:numId w:val="5"/>
              </w:numPr>
              <w:spacing w:line="260" w:lineRule="atLeast"/>
              <w:jc w:val="both"/>
              <w:rPr>
                <w:b/>
                <w:lang w:val="de-DE"/>
              </w:rPr>
            </w:pPr>
            <w:r w:rsidRPr="00007D36">
              <w:rPr>
                <w:lang w:val="de-DE"/>
              </w:rPr>
              <w:t>Reservieren\Anlass reservieren</w:t>
            </w:r>
          </w:p>
          <w:p w:rsidR="001A2115" w:rsidRPr="00007D36" w:rsidRDefault="001A2115" w:rsidP="00C452F2">
            <w:pPr>
              <w:numPr>
                <w:ilvl w:val="0"/>
                <w:numId w:val="5"/>
              </w:numPr>
              <w:spacing w:line="260" w:lineRule="atLeast"/>
              <w:jc w:val="both"/>
              <w:rPr>
                <w:b/>
                <w:lang w:val="de-DE"/>
              </w:rPr>
            </w:pPr>
            <w:r>
              <w:rPr>
                <w:lang w:val="de-DE"/>
              </w:rPr>
              <w:t>Button „Anlass erstellen“</w:t>
            </w:r>
          </w:p>
        </w:tc>
        <w:tc>
          <w:tcPr>
            <w:tcW w:w="5387" w:type="dxa"/>
          </w:tcPr>
          <w:p w:rsidR="00D6618B" w:rsidRDefault="00D6618B" w:rsidP="00C452F2">
            <w:pPr>
              <w:numPr>
                <w:ilvl w:val="0"/>
                <w:numId w:val="5"/>
              </w:numPr>
              <w:spacing w:line="260" w:lineRule="atLeast"/>
              <w:rPr>
                <w:lang w:val="de-DE"/>
              </w:rPr>
            </w:pPr>
            <w:r w:rsidRPr="00007D36">
              <w:rPr>
                <w:lang w:val="de-DE"/>
              </w:rPr>
              <w:t>Menüpunkt „Anlass reservieren“ steht nur zur Ve</w:t>
            </w:r>
            <w:r w:rsidRPr="00007D36">
              <w:rPr>
                <w:lang w:val="de-DE"/>
              </w:rPr>
              <w:t>r</w:t>
            </w:r>
            <w:r w:rsidRPr="00007D36">
              <w:rPr>
                <w:lang w:val="de-DE"/>
              </w:rPr>
              <w:t>fügung, wenn der Benutzer  über ein entspr</w:t>
            </w:r>
            <w:r w:rsidRPr="00007D36">
              <w:rPr>
                <w:lang w:val="de-DE"/>
              </w:rPr>
              <w:t>e</w:t>
            </w:r>
            <w:r w:rsidRPr="00007D36">
              <w:rPr>
                <w:lang w:val="de-DE"/>
              </w:rPr>
              <w:t xml:space="preserve">chendes Funktionsrecht </w:t>
            </w:r>
            <w:r w:rsidR="001A2115">
              <w:rPr>
                <w:lang w:val="de-DE"/>
              </w:rPr>
              <w:t>(Darf Anlässe adminis</w:t>
            </w:r>
            <w:r w:rsidR="001A2115">
              <w:rPr>
                <w:lang w:val="de-DE"/>
              </w:rPr>
              <w:t>t</w:t>
            </w:r>
            <w:r w:rsidR="001A2115">
              <w:rPr>
                <w:lang w:val="de-DE"/>
              </w:rPr>
              <w:t xml:space="preserve">rieren) </w:t>
            </w:r>
            <w:r w:rsidRPr="00007D36">
              <w:rPr>
                <w:lang w:val="de-DE"/>
              </w:rPr>
              <w:t>verfügt.</w:t>
            </w:r>
          </w:p>
          <w:p w:rsidR="001A2115" w:rsidRDefault="001A2115" w:rsidP="001A2115">
            <w:pPr>
              <w:spacing w:line="260" w:lineRule="atLeast"/>
              <w:rPr>
                <w:lang w:val="de-DE"/>
              </w:rPr>
            </w:pPr>
          </w:p>
          <w:p w:rsidR="001A2115" w:rsidRPr="001A2115" w:rsidRDefault="001A2115" w:rsidP="001A2115">
            <w:pPr>
              <w:spacing w:line="260" w:lineRule="atLeast"/>
              <w:rPr>
                <w:b/>
                <w:lang w:val="de-DE"/>
              </w:rPr>
            </w:pPr>
            <w:r w:rsidRPr="001A2115">
              <w:rPr>
                <w:b/>
                <w:lang w:val="de-DE"/>
              </w:rPr>
              <w:t>Button „Anlass erstellen“</w:t>
            </w:r>
          </w:p>
          <w:p w:rsidR="001A2115" w:rsidRPr="00007D36" w:rsidRDefault="001A2115" w:rsidP="001A2115">
            <w:pPr>
              <w:spacing w:line="260" w:lineRule="atLeast"/>
              <w:rPr>
                <w:lang w:val="de-DE"/>
              </w:rPr>
            </w:pPr>
            <w:r>
              <w:rPr>
                <w:lang w:val="de-DE"/>
              </w:rPr>
              <w:lastRenderedPageBreak/>
              <w:t>Fokus wechselt in die Stammdaten des Anlasses (siehe Schritt 2)</w:t>
            </w:r>
          </w:p>
        </w:tc>
      </w:tr>
      <w:tr w:rsidR="001A2115" w:rsidRPr="00D6618B" w:rsidTr="004F56BC">
        <w:tc>
          <w:tcPr>
            <w:tcW w:w="9464" w:type="dxa"/>
            <w:gridSpan w:val="2"/>
          </w:tcPr>
          <w:p w:rsidR="001A2115" w:rsidRDefault="001A2115" w:rsidP="001A2115">
            <w:pPr>
              <w:spacing w:line="260" w:lineRule="atLeast"/>
              <w:rPr>
                <w:lang w:val="de-DE"/>
              </w:rPr>
            </w:pPr>
          </w:p>
          <w:p w:rsidR="001A2115" w:rsidRDefault="001A2115" w:rsidP="001A2115">
            <w:pPr>
              <w:spacing w:line="260" w:lineRule="atLeast"/>
              <w:rPr>
                <w:lang w:val="de-DE"/>
              </w:rPr>
            </w:pPr>
            <w:r>
              <w:rPr>
                <w:lang w:val="de-DE"/>
              </w:rPr>
              <w:t>Kein Bild</w:t>
            </w:r>
          </w:p>
          <w:p w:rsidR="001A2115" w:rsidRPr="00007D36" w:rsidRDefault="001A2115" w:rsidP="001A2115">
            <w:pPr>
              <w:spacing w:line="260" w:lineRule="atLeast"/>
              <w:rPr>
                <w:lang w:val="de-DE"/>
              </w:rPr>
            </w:pPr>
          </w:p>
        </w:tc>
      </w:tr>
    </w:tbl>
    <w:p w:rsidR="00D6618B" w:rsidRPr="00007D36" w:rsidRDefault="00D6618B" w:rsidP="00D6618B">
      <w:pPr>
        <w:rPr>
          <w:lang w:val="de-DE"/>
        </w:rPr>
      </w:pPr>
    </w:p>
    <w:p w:rsidR="00D6618B" w:rsidRPr="00007D36" w:rsidRDefault="00D6618B" w:rsidP="00D6618B">
      <w:pPr>
        <w:rPr>
          <w:lang w:val="de-DE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077"/>
        <w:gridCol w:w="5387"/>
      </w:tblGrid>
      <w:tr w:rsidR="00D6618B" w:rsidRPr="00D6618B" w:rsidTr="00D6618B">
        <w:tc>
          <w:tcPr>
            <w:tcW w:w="9464" w:type="dxa"/>
            <w:gridSpan w:val="2"/>
          </w:tcPr>
          <w:p w:rsidR="00D6618B" w:rsidRPr="00D6618B" w:rsidRDefault="001A2115" w:rsidP="004F56BC">
            <w:pPr>
              <w:tabs>
                <w:tab w:val="left" w:pos="5220"/>
              </w:tabs>
              <w:rPr>
                <w:lang w:val="de-CH"/>
              </w:rPr>
            </w:pPr>
            <w:r>
              <w:rPr>
                <w:b/>
                <w:bCs/>
                <w:sz w:val="32"/>
                <w:lang w:val="de-DE"/>
              </w:rPr>
              <w:t xml:space="preserve">Schritt </w:t>
            </w:r>
            <w:r w:rsidR="00D6618B" w:rsidRPr="00007D36">
              <w:rPr>
                <w:b/>
                <w:bCs/>
                <w:sz w:val="32"/>
                <w:lang w:val="de-DE"/>
              </w:rPr>
              <w:t xml:space="preserve">2 </w:t>
            </w:r>
            <w:r w:rsidR="00D6618B" w:rsidRPr="00007D36">
              <w:rPr>
                <w:b/>
                <w:bCs/>
                <w:sz w:val="21"/>
                <w:szCs w:val="21"/>
                <w:lang w:val="de-DE"/>
              </w:rPr>
              <w:t>-</w:t>
            </w:r>
            <w:r w:rsidR="00D6618B" w:rsidRPr="00007D36">
              <w:rPr>
                <w:sz w:val="21"/>
                <w:szCs w:val="21"/>
                <w:lang w:val="de-DE"/>
              </w:rPr>
              <w:t xml:space="preserve"> </w:t>
            </w:r>
            <w:r w:rsidR="00D6618B" w:rsidRPr="00D6618B">
              <w:rPr>
                <w:sz w:val="21"/>
                <w:szCs w:val="21"/>
                <w:lang w:val="de-CH"/>
              </w:rPr>
              <w:t xml:space="preserve">Nutzer </w:t>
            </w:r>
            <w:r>
              <w:rPr>
                <w:sz w:val="21"/>
                <w:szCs w:val="21"/>
                <w:lang w:val="de-CH"/>
              </w:rPr>
              <w:t>erfasst Anlass Stammdaten</w:t>
            </w:r>
          </w:p>
          <w:p w:rsidR="00D6618B" w:rsidRPr="00D6618B" w:rsidRDefault="00D6618B" w:rsidP="004F56BC">
            <w:pPr>
              <w:tabs>
                <w:tab w:val="left" w:pos="5220"/>
              </w:tabs>
              <w:rPr>
                <w:lang w:val="de-CH"/>
              </w:rPr>
            </w:pPr>
          </w:p>
        </w:tc>
      </w:tr>
      <w:tr w:rsidR="00D6618B" w:rsidRPr="009E359C" w:rsidTr="00D6618B">
        <w:tc>
          <w:tcPr>
            <w:tcW w:w="9464" w:type="dxa"/>
            <w:gridSpan w:val="2"/>
          </w:tcPr>
          <w:p w:rsidR="00D6618B" w:rsidRPr="00007D36" w:rsidRDefault="00D6618B" w:rsidP="004F56BC">
            <w:pPr>
              <w:rPr>
                <w:lang w:val="de-DE"/>
              </w:rPr>
            </w:pPr>
            <w:r w:rsidRPr="00007D36">
              <w:rPr>
                <w:b/>
                <w:lang w:val="de-DE"/>
              </w:rPr>
              <w:t>Beschreibung</w:t>
            </w:r>
          </w:p>
          <w:p w:rsidR="00D6618B" w:rsidRPr="00D6618B" w:rsidRDefault="00D6618B" w:rsidP="004F56BC">
            <w:pPr>
              <w:rPr>
                <w:lang w:val="de-CH"/>
              </w:rPr>
            </w:pPr>
            <w:r w:rsidRPr="00D6618B">
              <w:rPr>
                <w:lang w:val="de-CH"/>
              </w:rPr>
              <w:t xml:space="preserve">In diesem Schritt werden die „Stammdaten“ des </w:t>
            </w:r>
            <w:r w:rsidR="001A2115">
              <w:rPr>
                <w:lang w:val="de-CH"/>
              </w:rPr>
              <w:t>Anlass</w:t>
            </w:r>
            <w:r w:rsidRPr="00D6618B">
              <w:rPr>
                <w:lang w:val="de-CH"/>
              </w:rPr>
              <w:t xml:space="preserve"> erfasst oder mutiert.</w:t>
            </w:r>
          </w:p>
          <w:p w:rsidR="00D6618B" w:rsidRPr="00D6618B" w:rsidRDefault="00D6618B" w:rsidP="004F56BC">
            <w:pPr>
              <w:rPr>
                <w:lang w:val="de-CH"/>
              </w:rPr>
            </w:pPr>
          </w:p>
          <w:p w:rsidR="00D6618B" w:rsidRPr="00D6618B" w:rsidRDefault="00D6618B" w:rsidP="004F56BC">
            <w:pPr>
              <w:rPr>
                <w:lang w:val="de-CH"/>
              </w:rPr>
            </w:pPr>
            <w:r w:rsidRPr="00D6618B">
              <w:rPr>
                <w:lang w:val="de-CH"/>
              </w:rPr>
              <w:t xml:space="preserve">Folgende Felder sind aktuell für die </w:t>
            </w:r>
            <w:proofErr w:type="spellStart"/>
            <w:r w:rsidR="001A2115">
              <w:rPr>
                <w:lang w:val="de-CH"/>
              </w:rPr>
              <w:t>Anlass</w:t>
            </w:r>
            <w:r w:rsidRPr="00D6618B">
              <w:rPr>
                <w:lang w:val="de-CH"/>
              </w:rPr>
              <w:t>tammdaten</w:t>
            </w:r>
            <w:proofErr w:type="spellEnd"/>
            <w:r w:rsidRPr="00D6618B">
              <w:rPr>
                <w:lang w:val="de-CH"/>
              </w:rPr>
              <w:t xml:space="preserve"> vorgesehen (allenfalls können noch einzelne Felder hinzukommen oder wegfallen):</w:t>
            </w:r>
          </w:p>
          <w:p w:rsidR="00D6618B" w:rsidRDefault="00D6618B" w:rsidP="004F56BC">
            <w:pPr>
              <w:rPr>
                <w:lang w:val="de-CH"/>
              </w:rPr>
            </w:pPr>
          </w:p>
          <w:p w:rsidR="00AB2F58" w:rsidRPr="00A2042C" w:rsidRDefault="00AB2F58" w:rsidP="004F56BC">
            <w:pPr>
              <w:rPr>
                <w:i/>
                <w:lang w:val="de-CH"/>
              </w:rPr>
            </w:pPr>
            <w:r w:rsidRPr="00A2042C">
              <w:rPr>
                <w:i/>
                <w:lang w:val="de-CH"/>
              </w:rPr>
              <w:t>Anmerkung: Im Edit Modus (also nach Ersterfassung)</w:t>
            </w:r>
            <w:r w:rsidR="00A2042C" w:rsidRPr="00A2042C">
              <w:rPr>
                <w:i/>
                <w:lang w:val="de-CH"/>
              </w:rPr>
              <w:t xml:space="preserve"> </w:t>
            </w:r>
            <w:del w:id="50" w:author="Tim Bänziger" w:date="2009-06-30T07:01:00Z">
              <w:r w:rsidR="00A2042C" w:rsidRPr="00A2042C" w:rsidDel="009359F4">
                <w:rPr>
                  <w:i/>
                  <w:lang w:val="de-CH"/>
                </w:rPr>
                <w:delText>ist die Maske zuerst im</w:delText>
              </w:r>
            </w:del>
            <w:ins w:id="51" w:author="Tim Bänziger" w:date="2009-06-30T07:01:00Z">
              <w:r w:rsidR="009359F4">
                <w:rPr>
                  <w:i/>
                  <w:lang w:val="de-CH"/>
                </w:rPr>
                <w:t>gibt es für Stammdaten, Teilnehmer und Diens</w:t>
              </w:r>
              <w:r w:rsidR="009359F4">
                <w:rPr>
                  <w:i/>
                  <w:lang w:val="de-CH"/>
                </w:rPr>
                <w:t>t</w:t>
              </w:r>
              <w:r w:rsidR="009359F4">
                <w:rPr>
                  <w:i/>
                  <w:lang w:val="de-CH"/>
                </w:rPr>
                <w:t>leistungen einen</w:t>
              </w:r>
            </w:ins>
            <w:r w:rsidR="00A2042C" w:rsidRPr="00A2042C">
              <w:rPr>
                <w:i/>
                <w:lang w:val="de-CH"/>
              </w:rPr>
              <w:t xml:space="preserve"> </w:t>
            </w:r>
            <w:proofErr w:type="spellStart"/>
            <w:r w:rsidR="00A2042C" w:rsidRPr="00A2042C">
              <w:rPr>
                <w:i/>
                <w:lang w:val="de-CH"/>
              </w:rPr>
              <w:t>Viewmodus</w:t>
            </w:r>
            <w:proofErr w:type="spellEnd"/>
            <w:r w:rsidR="00A2042C" w:rsidRPr="00A2042C">
              <w:rPr>
                <w:i/>
                <w:lang w:val="de-CH"/>
              </w:rPr>
              <w:t xml:space="preserve"> und wird auf Knopfdruck (Bearbeiten) </w:t>
            </w:r>
            <w:proofErr w:type="spellStart"/>
            <w:r w:rsidR="00A2042C" w:rsidRPr="00A2042C">
              <w:rPr>
                <w:i/>
                <w:lang w:val="de-CH"/>
              </w:rPr>
              <w:t>entsperrt</w:t>
            </w:r>
            <w:proofErr w:type="spellEnd"/>
            <w:r w:rsidR="00A2042C" w:rsidRPr="00A2042C">
              <w:rPr>
                <w:i/>
                <w:lang w:val="de-CH"/>
              </w:rPr>
              <w:t>.</w:t>
            </w:r>
            <w:ins w:id="52" w:author="Tim Bänziger" w:date="2009-06-30T07:02:00Z">
              <w:r w:rsidR="009359F4">
                <w:rPr>
                  <w:i/>
                  <w:lang w:val="de-CH"/>
                </w:rPr>
                <w:t xml:space="preserve"> Auf einem separaten Tab im View-Bereich wird der Kalender dargestellt (siehe auch </w:t>
              </w:r>
              <w:r w:rsidR="004508CA" w:rsidRPr="004508CA">
                <w:rPr>
                  <w:b/>
                  <w:i/>
                  <w:lang w:val="de-CH"/>
                  <w:rPrChange w:id="53" w:author="Tim Bänziger" w:date="2009-06-30T07:03:00Z">
                    <w:rPr>
                      <w:i/>
                      <w:lang w:val="de-CH"/>
                    </w:rPr>
                  </w:rPrChange>
                </w:rPr>
                <w:t>Darstellungsformen</w:t>
              </w:r>
              <w:r w:rsidR="009359F4">
                <w:rPr>
                  <w:i/>
                  <w:lang w:val="de-CH"/>
                </w:rPr>
                <w:t xml:space="preserve"> im Anhang)</w:t>
              </w:r>
            </w:ins>
          </w:p>
          <w:p w:rsidR="00A2042C" w:rsidRPr="00D6618B" w:rsidRDefault="00A2042C" w:rsidP="004F56BC">
            <w:pPr>
              <w:rPr>
                <w:lang w:val="de-CH"/>
              </w:rPr>
            </w:pPr>
          </w:p>
        </w:tc>
      </w:tr>
      <w:tr w:rsidR="00D6618B" w:rsidRPr="00007D36" w:rsidTr="00D6618B">
        <w:tc>
          <w:tcPr>
            <w:tcW w:w="407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Controls</w:t>
            </w:r>
          </w:p>
        </w:tc>
        <w:tc>
          <w:tcPr>
            <w:tcW w:w="538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Regeln und Bedingungen</w:t>
            </w:r>
          </w:p>
        </w:tc>
      </w:tr>
      <w:tr w:rsidR="00D6618B" w:rsidRPr="009E359C" w:rsidTr="00D6618B">
        <w:tc>
          <w:tcPr>
            <w:tcW w:w="4077" w:type="dxa"/>
          </w:tcPr>
          <w:p w:rsidR="00D6618B" w:rsidRDefault="00D6618B" w:rsidP="004F56BC">
            <w:pPr>
              <w:rPr>
                <w:b/>
                <w:lang w:val="de-DE"/>
              </w:rPr>
            </w:pPr>
          </w:p>
          <w:p w:rsidR="001A2115" w:rsidRDefault="001A2115" w:rsidP="004F56BC">
            <w:pPr>
              <w:rPr>
                <w:b/>
                <w:lang w:val="de-DE"/>
              </w:rPr>
            </w:pPr>
            <w:r>
              <w:rPr>
                <w:b/>
                <w:lang w:val="de-DE"/>
              </w:rPr>
              <w:t>Tab „Stammdaten“</w:t>
            </w:r>
          </w:p>
          <w:p w:rsidR="001A2115" w:rsidRPr="00D6618B" w:rsidRDefault="001A2115" w:rsidP="004F56BC">
            <w:pPr>
              <w:rPr>
                <w:szCs w:val="21"/>
                <w:lang w:val="de-CH"/>
              </w:rPr>
            </w:pPr>
          </w:p>
          <w:tbl>
            <w:tblPr>
              <w:tblW w:w="3964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/>
            </w:tblPr>
            <w:tblGrid>
              <w:gridCol w:w="3964"/>
            </w:tblGrid>
            <w:tr w:rsidR="00D6618B" w:rsidRPr="009E359C" w:rsidTr="004F56BC">
              <w:tc>
                <w:tcPr>
                  <w:tcW w:w="3964" w:type="dxa"/>
                </w:tcPr>
                <w:p w:rsidR="00D6618B" w:rsidRPr="001A2115" w:rsidRDefault="001A2115" w:rsidP="004F56BC">
                  <w:pPr>
                    <w:rPr>
                      <w:color w:val="FF0000"/>
                      <w:sz w:val="16"/>
                      <w:szCs w:val="16"/>
                      <w:lang w:val="de-CH"/>
                    </w:rPr>
                  </w:pPr>
                  <w:r w:rsidRPr="001A2115">
                    <w:rPr>
                      <w:color w:val="FF0000"/>
                      <w:sz w:val="16"/>
                      <w:szCs w:val="16"/>
                      <w:lang w:val="de-CH"/>
                    </w:rPr>
                    <w:t>Anlass</w:t>
                  </w:r>
                  <w:r w:rsidR="00D6618B" w:rsidRPr="001A2115">
                    <w:rPr>
                      <w:color w:val="FF0000"/>
                      <w:sz w:val="16"/>
                      <w:szCs w:val="16"/>
                      <w:lang w:val="de-CH"/>
                    </w:rPr>
                    <w:t xml:space="preserve"> </w:t>
                  </w:r>
                  <w:r w:rsidRPr="001A2115">
                    <w:rPr>
                      <w:color w:val="FF0000"/>
                      <w:sz w:val="16"/>
                      <w:szCs w:val="16"/>
                      <w:lang w:val="de-CH"/>
                    </w:rPr>
                    <w:t>Bezeichnung</w:t>
                  </w: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D6618B" w:rsidRPr="009E359C" w:rsidTr="004F56BC">
              <w:tc>
                <w:tcPr>
                  <w:tcW w:w="3964" w:type="dxa"/>
                </w:tcPr>
                <w:p w:rsidR="00D6618B" w:rsidRPr="001A2115" w:rsidRDefault="001A2115" w:rsidP="004F56BC">
                  <w:pPr>
                    <w:rPr>
                      <w:color w:val="FF0000"/>
                      <w:sz w:val="16"/>
                      <w:szCs w:val="16"/>
                      <w:lang w:val="de-CH"/>
                    </w:rPr>
                  </w:pPr>
                  <w:r w:rsidRPr="001A2115">
                    <w:rPr>
                      <w:color w:val="FF0000"/>
                      <w:sz w:val="16"/>
                      <w:szCs w:val="16"/>
                      <w:lang w:val="de-CH"/>
                    </w:rPr>
                    <w:t>Anlasstyp</w:t>
                  </w: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  <w:p w:rsid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  <w:p w:rsidR="004B20E1" w:rsidRPr="00D6618B" w:rsidRDefault="004B20E1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D6618B" w:rsidRPr="009E359C" w:rsidTr="004F56BC">
              <w:tc>
                <w:tcPr>
                  <w:tcW w:w="3964" w:type="dxa"/>
                </w:tcPr>
                <w:p w:rsidR="00D6618B" w:rsidRPr="00D6618B" w:rsidRDefault="001A2115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>
                    <w:rPr>
                      <w:sz w:val="16"/>
                      <w:szCs w:val="16"/>
                      <w:lang w:val="de-CH"/>
                    </w:rPr>
                    <w:t>Detailbeschreibung</w:t>
                  </w: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D6618B" w:rsidRPr="009E359C" w:rsidTr="004F56BC">
              <w:tc>
                <w:tcPr>
                  <w:tcW w:w="3964" w:type="dxa"/>
                </w:tcPr>
                <w:p w:rsidR="00D6618B" w:rsidRPr="00D6618B" w:rsidRDefault="001A2115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>
                    <w:rPr>
                      <w:sz w:val="16"/>
                      <w:szCs w:val="16"/>
                      <w:lang w:val="de-CH"/>
                    </w:rPr>
                    <w:t>Anlass</w:t>
                  </w:r>
                  <w:r w:rsidR="00D6618B" w:rsidRPr="00D6618B">
                    <w:rPr>
                      <w:sz w:val="16"/>
                      <w:szCs w:val="16"/>
                      <w:lang w:val="de-CH"/>
                    </w:rPr>
                    <w:t xml:space="preserve"> Start</w:t>
                  </w: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D6618B" w:rsidRPr="009E359C" w:rsidTr="004F56BC">
              <w:tc>
                <w:tcPr>
                  <w:tcW w:w="3964" w:type="dxa"/>
                </w:tcPr>
                <w:p w:rsidR="00D6618B" w:rsidRPr="00D6618B" w:rsidRDefault="001A2115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>
                    <w:rPr>
                      <w:sz w:val="16"/>
                      <w:szCs w:val="16"/>
                      <w:lang w:val="de-CH"/>
                    </w:rPr>
                    <w:t>Anlass</w:t>
                  </w:r>
                  <w:r w:rsidR="00D6618B" w:rsidRPr="00D6618B">
                    <w:rPr>
                      <w:sz w:val="16"/>
                      <w:szCs w:val="16"/>
                      <w:lang w:val="de-CH"/>
                    </w:rPr>
                    <w:t xml:space="preserve"> Ende</w:t>
                  </w: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D6618B" w:rsidRPr="009E359C" w:rsidTr="004F56BC">
              <w:tc>
                <w:tcPr>
                  <w:tcW w:w="3964" w:type="dxa"/>
                </w:tcPr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 w:rsidRPr="00D6618B">
                    <w:rPr>
                      <w:sz w:val="16"/>
                      <w:szCs w:val="16"/>
                      <w:lang w:val="de-CH"/>
                    </w:rPr>
                    <w:t>Hauptstandort</w:t>
                  </w: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D6618B" w:rsidRPr="009E359C" w:rsidTr="004F56BC">
              <w:tc>
                <w:tcPr>
                  <w:tcW w:w="3964" w:type="dxa"/>
                </w:tcPr>
                <w:p w:rsidR="004B20E1" w:rsidRPr="00DC4E6E" w:rsidRDefault="001A2115" w:rsidP="004F56BC">
                  <w:pPr>
                    <w:rPr>
                      <w:color w:val="FF0000"/>
                      <w:sz w:val="16"/>
                      <w:szCs w:val="16"/>
                      <w:lang w:val="de-CH"/>
                    </w:rPr>
                  </w:pPr>
                  <w:r w:rsidRPr="004B20E1">
                    <w:rPr>
                      <w:color w:val="FF0000"/>
                      <w:sz w:val="16"/>
                      <w:szCs w:val="16"/>
                      <w:lang w:val="de-CH"/>
                    </w:rPr>
                    <w:t>Anzahl Teilnehmer</w:t>
                  </w:r>
                </w:p>
                <w:p w:rsidR="004B20E1" w:rsidRPr="00D6618B" w:rsidRDefault="004B20E1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D6618B" w:rsidRPr="009E359C" w:rsidTr="004F56BC">
              <w:tc>
                <w:tcPr>
                  <w:tcW w:w="3964" w:type="dxa"/>
                </w:tcPr>
                <w:p w:rsidR="00D6618B" w:rsidRPr="004B20E1" w:rsidRDefault="001A2115" w:rsidP="004F56BC">
                  <w:pPr>
                    <w:rPr>
                      <w:color w:val="FF0000"/>
                      <w:sz w:val="16"/>
                      <w:szCs w:val="16"/>
                      <w:lang w:val="de-CH"/>
                    </w:rPr>
                  </w:pPr>
                  <w:r w:rsidRPr="004B20E1">
                    <w:rPr>
                      <w:color w:val="FF0000"/>
                      <w:sz w:val="16"/>
                      <w:szCs w:val="16"/>
                      <w:lang w:val="de-CH"/>
                    </w:rPr>
                    <w:t>Anlass</w:t>
                  </w:r>
                  <w:r w:rsidR="00D6618B" w:rsidRPr="004B20E1">
                    <w:rPr>
                      <w:color w:val="FF0000"/>
                      <w:sz w:val="16"/>
                      <w:szCs w:val="16"/>
                      <w:lang w:val="de-CH"/>
                    </w:rPr>
                    <w:t xml:space="preserve"> Verantwortlicher</w:t>
                  </w:r>
                </w:p>
                <w:p w:rsidR="00D6618B" w:rsidRPr="004B20E1" w:rsidRDefault="00D6618B" w:rsidP="004F56BC">
                  <w:pPr>
                    <w:rPr>
                      <w:color w:val="FF0000"/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D6618B" w:rsidRPr="009E359C" w:rsidTr="004F56BC">
              <w:tc>
                <w:tcPr>
                  <w:tcW w:w="3964" w:type="dxa"/>
                </w:tcPr>
                <w:p w:rsidR="00D6618B" w:rsidRPr="004B20E1" w:rsidRDefault="001A2115" w:rsidP="004F56BC">
                  <w:pPr>
                    <w:rPr>
                      <w:color w:val="FF0000"/>
                      <w:sz w:val="16"/>
                      <w:szCs w:val="16"/>
                      <w:lang w:val="de-CH"/>
                    </w:rPr>
                  </w:pPr>
                  <w:r w:rsidRPr="004B20E1">
                    <w:rPr>
                      <w:color w:val="FF0000"/>
                      <w:sz w:val="16"/>
                      <w:szCs w:val="16"/>
                      <w:lang w:val="de-CH"/>
                    </w:rPr>
                    <w:t>Anlass</w:t>
                  </w:r>
                  <w:r w:rsidR="00D6618B" w:rsidRPr="004B20E1">
                    <w:rPr>
                      <w:color w:val="FF0000"/>
                      <w:sz w:val="16"/>
                      <w:szCs w:val="16"/>
                      <w:lang w:val="de-CH"/>
                    </w:rPr>
                    <w:t xml:space="preserve"> </w:t>
                  </w:r>
                  <w:r w:rsidR="004B20E1" w:rsidRPr="004B20E1">
                    <w:rPr>
                      <w:color w:val="FF0000"/>
                      <w:sz w:val="16"/>
                      <w:szCs w:val="16"/>
                      <w:lang w:val="de-CH"/>
                    </w:rPr>
                    <w:t>Ersteller</w:t>
                  </w:r>
                </w:p>
                <w:p w:rsidR="004B20E1" w:rsidRPr="004B20E1" w:rsidRDefault="004B20E1" w:rsidP="004F56BC">
                  <w:pPr>
                    <w:rPr>
                      <w:color w:val="FF0000"/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D6618B" w:rsidRPr="009E359C" w:rsidTr="004F56BC">
              <w:tc>
                <w:tcPr>
                  <w:tcW w:w="3964" w:type="dxa"/>
                </w:tcPr>
                <w:p w:rsidR="00D6618B" w:rsidRPr="004B20E1" w:rsidRDefault="001A2115" w:rsidP="004F56BC">
                  <w:pPr>
                    <w:rPr>
                      <w:color w:val="FF0000"/>
                      <w:sz w:val="16"/>
                      <w:szCs w:val="16"/>
                      <w:lang w:val="de-CH"/>
                    </w:rPr>
                  </w:pPr>
                  <w:r w:rsidRPr="004B20E1">
                    <w:rPr>
                      <w:color w:val="FF0000"/>
                      <w:sz w:val="16"/>
                      <w:szCs w:val="16"/>
                      <w:lang w:val="de-CH"/>
                    </w:rPr>
                    <w:t>Anlass</w:t>
                  </w:r>
                  <w:r w:rsidR="00D6618B" w:rsidRPr="004B20E1">
                    <w:rPr>
                      <w:color w:val="FF0000"/>
                      <w:sz w:val="16"/>
                      <w:szCs w:val="16"/>
                      <w:lang w:val="de-CH"/>
                    </w:rPr>
                    <w:t xml:space="preserve"> </w:t>
                  </w:r>
                  <w:r w:rsidR="004B20E1" w:rsidRPr="004B20E1">
                    <w:rPr>
                      <w:color w:val="FF0000"/>
                      <w:sz w:val="16"/>
                      <w:szCs w:val="16"/>
                      <w:lang w:val="de-CH"/>
                    </w:rPr>
                    <w:t>Organisator (UBS Besteller)</w:t>
                  </w:r>
                </w:p>
                <w:p w:rsidR="00D6618B" w:rsidRPr="004B20E1" w:rsidRDefault="00D6618B" w:rsidP="004F56BC">
                  <w:pPr>
                    <w:rPr>
                      <w:color w:val="FF0000"/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D6618B" w:rsidRPr="009E359C" w:rsidTr="004F56BC">
              <w:tc>
                <w:tcPr>
                  <w:tcW w:w="3964" w:type="dxa"/>
                </w:tcPr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 w:rsidRPr="00D6618B">
                    <w:rPr>
                      <w:sz w:val="16"/>
                      <w:szCs w:val="16"/>
                      <w:lang w:val="de-CH"/>
                    </w:rPr>
                    <w:t>Kostenstelle</w:t>
                  </w: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D6618B" w:rsidRPr="009E359C" w:rsidTr="004F56BC">
              <w:tc>
                <w:tcPr>
                  <w:tcW w:w="3964" w:type="dxa"/>
                </w:tcPr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 w:rsidRPr="00D6618B">
                    <w:rPr>
                      <w:sz w:val="16"/>
                      <w:szCs w:val="16"/>
                      <w:lang w:val="de-CH"/>
                    </w:rPr>
                    <w:t>Anmeldeschluss</w:t>
                  </w: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D6618B" w:rsidRPr="009E359C" w:rsidTr="004F56BC">
              <w:tc>
                <w:tcPr>
                  <w:tcW w:w="3964" w:type="dxa"/>
                </w:tcPr>
                <w:p w:rsidR="00D6618B" w:rsidRPr="00D6618B" w:rsidRDefault="001A2115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>
                    <w:rPr>
                      <w:sz w:val="16"/>
                      <w:szCs w:val="16"/>
                      <w:lang w:val="de-CH"/>
                    </w:rPr>
                    <w:t>Anlass</w:t>
                  </w:r>
                  <w:r w:rsidR="008E3542">
                    <w:rPr>
                      <w:sz w:val="16"/>
                      <w:szCs w:val="16"/>
                      <w:lang w:val="de-CH"/>
                    </w:rPr>
                    <w:t>s</w:t>
                  </w:r>
                  <w:r w:rsidR="00D6618B" w:rsidRPr="00D6618B">
                    <w:rPr>
                      <w:sz w:val="16"/>
                      <w:szCs w:val="16"/>
                      <w:lang w:val="de-CH"/>
                    </w:rPr>
                    <w:t>tatus</w:t>
                  </w: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6420B0" w:rsidRPr="009E359C" w:rsidTr="004F56BC">
              <w:tc>
                <w:tcPr>
                  <w:tcW w:w="3964" w:type="dxa"/>
                </w:tcPr>
                <w:p w:rsidR="006420B0" w:rsidRDefault="006420B0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>
                    <w:rPr>
                      <w:sz w:val="16"/>
                      <w:szCs w:val="16"/>
                      <w:lang w:val="de-CH"/>
                    </w:rPr>
                    <w:t>Label „Kosten“</w:t>
                  </w:r>
                </w:p>
                <w:p w:rsidR="003E16D1" w:rsidRDefault="003E16D1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  <w:p w:rsidR="003E16D1" w:rsidRDefault="003E16D1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</w:tbl>
          <w:p w:rsidR="00D6618B" w:rsidRDefault="00D6618B" w:rsidP="004F56BC">
            <w:pPr>
              <w:rPr>
                <w:szCs w:val="21"/>
                <w:lang w:val="de-CH"/>
              </w:rPr>
            </w:pPr>
          </w:p>
          <w:p w:rsidR="003E16D1" w:rsidRPr="00D6618B" w:rsidRDefault="003E16D1" w:rsidP="004F56BC">
            <w:pPr>
              <w:rPr>
                <w:szCs w:val="21"/>
                <w:lang w:val="de-CH"/>
              </w:rPr>
            </w:pPr>
          </w:p>
          <w:p w:rsidR="00D6618B" w:rsidRPr="00D6618B" w:rsidRDefault="00D6618B" w:rsidP="004F56BC">
            <w:pPr>
              <w:rPr>
                <w:szCs w:val="21"/>
                <w:lang w:val="de-CH"/>
              </w:rPr>
            </w:pPr>
            <w:r w:rsidRPr="00D6618B">
              <w:rPr>
                <w:szCs w:val="21"/>
                <w:lang w:val="de-CH"/>
              </w:rPr>
              <w:t xml:space="preserve">Buttons: </w:t>
            </w:r>
          </w:p>
          <w:p w:rsidR="00D6618B" w:rsidRPr="004B20E1" w:rsidRDefault="00D6618B" w:rsidP="00C452F2">
            <w:pPr>
              <w:pStyle w:val="ListParagraph"/>
              <w:numPr>
                <w:ilvl w:val="0"/>
                <w:numId w:val="11"/>
              </w:numPr>
              <w:rPr>
                <w:szCs w:val="21"/>
                <w:lang w:val="de-CH"/>
              </w:rPr>
            </w:pPr>
            <w:r w:rsidRPr="004B20E1">
              <w:rPr>
                <w:szCs w:val="21"/>
                <w:lang w:val="de-CH"/>
              </w:rPr>
              <w:t>Anlass speichern</w:t>
            </w:r>
          </w:p>
          <w:p w:rsidR="00D6618B" w:rsidRPr="004B20E1" w:rsidRDefault="00D6618B" w:rsidP="00C452F2">
            <w:pPr>
              <w:pStyle w:val="ListParagraph"/>
              <w:numPr>
                <w:ilvl w:val="0"/>
                <w:numId w:val="11"/>
              </w:numPr>
              <w:rPr>
                <w:szCs w:val="21"/>
                <w:lang w:val="de-CH"/>
              </w:rPr>
            </w:pPr>
            <w:r w:rsidRPr="004B20E1">
              <w:rPr>
                <w:szCs w:val="21"/>
                <w:lang w:val="de-CH"/>
              </w:rPr>
              <w:t>Abbrechen</w:t>
            </w:r>
          </w:p>
          <w:p w:rsidR="00D6618B" w:rsidRPr="004B20E1" w:rsidRDefault="00D6618B" w:rsidP="004F56BC">
            <w:pPr>
              <w:rPr>
                <w:b/>
                <w:lang w:val="de-CH"/>
              </w:rPr>
            </w:pPr>
          </w:p>
          <w:p w:rsidR="00D6618B" w:rsidRPr="004B20E1" w:rsidRDefault="00D6618B" w:rsidP="004F56BC">
            <w:pPr>
              <w:rPr>
                <w:b/>
                <w:lang w:val="de-CH"/>
              </w:rPr>
            </w:pPr>
          </w:p>
        </w:tc>
        <w:tc>
          <w:tcPr>
            <w:tcW w:w="5387" w:type="dxa"/>
          </w:tcPr>
          <w:p w:rsidR="00D6618B" w:rsidRDefault="00D6618B" w:rsidP="004F56BC">
            <w:pPr>
              <w:tabs>
                <w:tab w:val="left" w:pos="5220"/>
              </w:tabs>
              <w:rPr>
                <w:lang w:val="de-CH"/>
              </w:rPr>
            </w:pPr>
          </w:p>
          <w:p w:rsidR="004B20E1" w:rsidRPr="001A2115" w:rsidRDefault="004B20E1" w:rsidP="004F56BC">
            <w:pPr>
              <w:tabs>
                <w:tab w:val="left" w:pos="5220"/>
              </w:tabs>
              <w:rPr>
                <w:lang w:val="de-CH"/>
              </w:rPr>
            </w:pPr>
          </w:p>
          <w:p w:rsidR="004B20E1" w:rsidRPr="001A2115" w:rsidRDefault="004B20E1" w:rsidP="004F56BC">
            <w:pPr>
              <w:tabs>
                <w:tab w:val="left" w:pos="5220"/>
              </w:tabs>
              <w:rPr>
                <w:lang w:val="de-CH"/>
              </w:rPr>
            </w:pPr>
          </w:p>
          <w:tbl>
            <w:tblPr>
              <w:tblW w:w="399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/>
            </w:tblPr>
            <w:tblGrid>
              <w:gridCol w:w="3998"/>
            </w:tblGrid>
            <w:tr w:rsidR="00D6618B" w:rsidRPr="009E359C" w:rsidTr="004F56BC">
              <w:tc>
                <w:tcPr>
                  <w:tcW w:w="3998" w:type="dxa"/>
                </w:tcPr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M: Manuelle Eingabe des </w:t>
                  </w:r>
                  <w:r w:rsidR="001A2115">
                    <w:rPr>
                      <w:sz w:val="16"/>
                      <w:szCs w:val="16"/>
                      <w:lang w:val="de-CH"/>
                    </w:rPr>
                    <w:t>Anlass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>-Namens</w:t>
                  </w: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D6618B" w:rsidRPr="009E359C" w:rsidTr="004F56BC">
              <w:tc>
                <w:tcPr>
                  <w:tcW w:w="3998" w:type="dxa"/>
                </w:tcPr>
                <w:p w:rsidR="00D6618B" w:rsidRPr="00D6618B" w:rsidRDefault="00D6618B" w:rsidP="004B20E1">
                  <w:pPr>
                    <w:rPr>
                      <w:sz w:val="16"/>
                      <w:szCs w:val="16"/>
                      <w:lang w:val="de-CH"/>
                    </w:rPr>
                  </w:pP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M: Auswahlfeld </w:t>
                  </w:r>
                  <w:r w:rsidRPr="00007D36">
                    <w:rPr>
                      <w:sz w:val="16"/>
                      <w:szCs w:val="16"/>
                    </w:rPr>
                    <w:sym w:font="Wingdings" w:char="F0E0"/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 Konferenz, Workshop, Gala, etc. kann seitens Kunde komplett frei gewählt werden, GARAIO stellt allenfalls ein Standard-Set von Au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>s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>wahlmöglichkeiten zur Verfügung</w:t>
                  </w:r>
                  <w:r w:rsidR="004B20E1">
                    <w:rPr>
                      <w:sz w:val="16"/>
                      <w:szCs w:val="16"/>
                      <w:lang w:val="de-CH"/>
                    </w:rPr>
                    <w:t xml:space="preserve"> (siehe auch Schritt 15: Verwaltung Anlasstypen)</w:t>
                  </w:r>
                </w:p>
              </w:tc>
            </w:tr>
            <w:tr w:rsidR="00D6618B" w:rsidRPr="009E359C" w:rsidTr="004F56BC">
              <w:tc>
                <w:tcPr>
                  <w:tcW w:w="3998" w:type="dxa"/>
                </w:tcPr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 w:rsidRPr="00D6618B">
                    <w:rPr>
                      <w:sz w:val="16"/>
                      <w:szCs w:val="16"/>
                      <w:lang w:val="de-CH"/>
                    </w:rPr>
                    <w:t>O: Detaillierte Beschreibung über mehrere Zeilen möglich</w:t>
                  </w:r>
                </w:p>
              </w:tc>
            </w:tr>
            <w:tr w:rsidR="00D6618B" w:rsidRPr="009E359C" w:rsidTr="004F56BC">
              <w:tc>
                <w:tcPr>
                  <w:tcW w:w="3998" w:type="dxa"/>
                </w:tcPr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O: Definiert den Wunsch-Start-Termin des </w:t>
                  </w:r>
                  <w:r w:rsidR="001A2115">
                    <w:rPr>
                      <w:sz w:val="16"/>
                      <w:szCs w:val="16"/>
                      <w:lang w:val="de-CH"/>
                    </w:rPr>
                    <w:t>Anlass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 (z.B. auch via </w:t>
                  </w:r>
                  <w:proofErr w:type="spellStart"/>
                  <w:r w:rsidRPr="00D6618B">
                    <w:rPr>
                      <w:sz w:val="16"/>
                      <w:szCs w:val="16"/>
                      <w:lang w:val="de-CH"/>
                    </w:rPr>
                    <w:t>Requestformular</w:t>
                  </w:r>
                  <w:proofErr w:type="spellEnd"/>
                  <w:r w:rsidRPr="00D6618B">
                    <w:rPr>
                      <w:sz w:val="16"/>
                      <w:szCs w:val="16"/>
                      <w:lang w:val="de-CH"/>
                    </w:rPr>
                    <w:t>), ist rein informativ und überschreibbar</w:t>
                  </w:r>
                </w:p>
              </w:tc>
            </w:tr>
            <w:tr w:rsidR="00D6618B" w:rsidRPr="009E359C" w:rsidTr="004F56BC">
              <w:tc>
                <w:tcPr>
                  <w:tcW w:w="3998" w:type="dxa"/>
                </w:tcPr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O: Definiert den Wunsch-End-Termin des </w:t>
                  </w:r>
                  <w:r w:rsidR="001A2115">
                    <w:rPr>
                      <w:sz w:val="16"/>
                      <w:szCs w:val="16"/>
                      <w:lang w:val="de-CH"/>
                    </w:rPr>
                    <w:t>Anlass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 (z.B. auch via </w:t>
                  </w:r>
                  <w:proofErr w:type="spellStart"/>
                  <w:r w:rsidRPr="00D6618B">
                    <w:rPr>
                      <w:sz w:val="16"/>
                      <w:szCs w:val="16"/>
                      <w:lang w:val="de-CH"/>
                    </w:rPr>
                    <w:t>Requestformular</w:t>
                  </w:r>
                  <w:proofErr w:type="spellEnd"/>
                  <w:r w:rsidRPr="00D6618B">
                    <w:rPr>
                      <w:sz w:val="16"/>
                      <w:szCs w:val="16"/>
                      <w:lang w:val="de-CH"/>
                    </w:rPr>
                    <w:t>), ist rein informativ und überschreibbar</w:t>
                  </w:r>
                </w:p>
              </w:tc>
            </w:tr>
            <w:tr w:rsidR="00D6618B" w:rsidRPr="009E359C" w:rsidTr="004F56BC">
              <w:tc>
                <w:tcPr>
                  <w:tcW w:w="3998" w:type="dxa"/>
                </w:tcPr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O: Auswahl- &amp; Eingabefeld </w:t>
                  </w:r>
                  <w:r w:rsidRPr="00007D36">
                    <w:rPr>
                      <w:sz w:val="16"/>
                      <w:szCs w:val="16"/>
                    </w:rPr>
                    <w:sym w:font="Wingdings" w:char="F0E0"/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 definiert Hauptstan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>d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ort, wenn </w:t>
                  </w:r>
                  <w:r w:rsidR="001A2115">
                    <w:rPr>
                      <w:sz w:val="16"/>
                      <w:szCs w:val="16"/>
                      <w:lang w:val="de-CH"/>
                    </w:rPr>
                    <w:t>Anlass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 auf mehrere Standorte verteilt ist. Wird beim hinzufügen von Ressourcen </w:t>
                  </w:r>
                  <w:proofErr w:type="spellStart"/>
                  <w:r w:rsidRPr="00D6618B">
                    <w:rPr>
                      <w:sz w:val="16"/>
                      <w:szCs w:val="16"/>
                      <w:lang w:val="de-CH"/>
                    </w:rPr>
                    <w:t>etc</w:t>
                  </w:r>
                  <w:proofErr w:type="spellEnd"/>
                  <w:r w:rsidRPr="00D6618B">
                    <w:rPr>
                      <w:sz w:val="16"/>
                      <w:szCs w:val="16"/>
                      <w:lang w:val="de-CH"/>
                    </w:rPr>
                    <w:t>, als D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>e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>fault übernommen. Ansonsten rein informativ und überschreibbar</w:t>
                  </w:r>
                </w:p>
              </w:tc>
            </w:tr>
            <w:tr w:rsidR="00D6618B" w:rsidRPr="009E359C" w:rsidTr="004F56BC">
              <w:tc>
                <w:tcPr>
                  <w:tcW w:w="3998" w:type="dxa"/>
                </w:tcPr>
                <w:p w:rsidR="004B20E1" w:rsidRPr="00D6618B" w:rsidRDefault="00D6618B" w:rsidP="00DC4E6E">
                  <w:pPr>
                    <w:rPr>
                      <w:sz w:val="16"/>
                      <w:szCs w:val="16"/>
                      <w:lang w:val="de-CH"/>
                    </w:rPr>
                  </w:pP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M: Maximale Anzahl erwarteter Personen für den Anlass. </w:t>
                  </w:r>
                </w:p>
              </w:tc>
            </w:tr>
            <w:tr w:rsidR="00D6618B" w:rsidRPr="009E359C" w:rsidTr="004F56BC">
              <w:tc>
                <w:tcPr>
                  <w:tcW w:w="3998" w:type="dxa"/>
                </w:tcPr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M: Auswahl- &amp; Eingabefeld: Definiert, wer für die Durchführung des </w:t>
                  </w:r>
                  <w:r w:rsidR="001A2115">
                    <w:rPr>
                      <w:sz w:val="16"/>
                      <w:szCs w:val="16"/>
                      <w:lang w:val="de-CH"/>
                    </w:rPr>
                    <w:t>Anlass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 verantwortlich ist</w:t>
                  </w:r>
                </w:p>
              </w:tc>
            </w:tr>
            <w:tr w:rsidR="00D6618B" w:rsidRPr="009E359C" w:rsidTr="004F56BC">
              <w:tc>
                <w:tcPr>
                  <w:tcW w:w="3998" w:type="dxa"/>
                </w:tcPr>
                <w:p w:rsidR="00D6618B" w:rsidRDefault="00D6618B" w:rsidP="004B20E1">
                  <w:pPr>
                    <w:rPr>
                      <w:sz w:val="16"/>
                      <w:szCs w:val="16"/>
                      <w:lang w:val="de-CH"/>
                    </w:rPr>
                  </w:pP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M: Definiert, wer den </w:t>
                  </w:r>
                  <w:r w:rsidR="001A2115">
                    <w:rPr>
                      <w:sz w:val="16"/>
                      <w:szCs w:val="16"/>
                      <w:lang w:val="de-CH"/>
                    </w:rPr>
                    <w:t>Anlass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 im System erfasst hat</w:t>
                  </w:r>
                </w:p>
                <w:p w:rsidR="004B20E1" w:rsidRPr="00D6618B" w:rsidRDefault="004B20E1" w:rsidP="004B20E1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D6618B" w:rsidRPr="009E359C" w:rsidTr="004F56BC">
              <w:tc>
                <w:tcPr>
                  <w:tcW w:w="3998" w:type="dxa"/>
                </w:tcPr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 w:rsidRPr="00D6618B">
                    <w:rPr>
                      <w:sz w:val="16"/>
                      <w:szCs w:val="16"/>
                      <w:lang w:val="de-CH"/>
                    </w:rPr>
                    <w:t>M: Auswahl- &amp; Eingabefeld: Definiert, wer das org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>a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nisieren des </w:t>
                  </w:r>
                  <w:r w:rsidR="001A2115">
                    <w:rPr>
                      <w:sz w:val="16"/>
                      <w:szCs w:val="16"/>
                      <w:lang w:val="de-CH"/>
                    </w:rPr>
                    <w:t>Anlass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 in Auftrag gegeben hat</w:t>
                  </w:r>
                </w:p>
              </w:tc>
            </w:tr>
            <w:tr w:rsidR="00D6618B" w:rsidRPr="009E359C" w:rsidTr="004F56BC">
              <w:tc>
                <w:tcPr>
                  <w:tcW w:w="3998" w:type="dxa"/>
                </w:tcPr>
                <w:p w:rsidR="00D6618B" w:rsidRPr="00D6618B" w:rsidRDefault="004B20E1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>
                    <w:rPr>
                      <w:sz w:val="16"/>
                      <w:szCs w:val="16"/>
                      <w:lang w:val="de-CH"/>
                    </w:rPr>
                    <w:t>O</w:t>
                  </w:r>
                  <w:r w:rsidR="00D6618B" w:rsidRPr="00D6618B">
                    <w:rPr>
                      <w:sz w:val="16"/>
                      <w:szCs w:val="16"/>
                      <w:lang w:val="de-CH"/>
                    </w:rPr>
                    <w:t>: Auswahl- &amp; Eingabefeld: Angabe der zu belaste</w:t>
                  </w:r>
                  <w:r w:rsidR="00D6618B" w:rsidRPr="00D6618B">
                    <w:rPr>
                      <w:sz w:val="16"/>
                      <w:szCs w:val="16"/>
                      <w:lang w:val="de-CH"/>
                    </w:rPr>
                    <w:t>n</w:t>
                  </w:r>
                  <w:r w:rsidR="00D6618B" w:rsidRPr="00D6618B">
                    <w:rPr>
                      <w:sz w:val="16"/>
                      <w:szCs w:val="16"/>
                      <w:lang w:val="de-CH"/>
                    </w:rPr>
                    <w:t>den KST</w:t>
                  </w:r>
                </w:p>
              </w:tc>
            </w:tr>
            <w:tr w:rsidR="00D6618B" w:rsidRPr="009E359C" w:rsidTr="004F56BC">
              <w:tc>
                <w:tcPr>
                  <w:tcW w:w="3998" w:type="dxa"/>
                </w:tcPr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O: Rein informatives Feld für den </w:t>
                  </w:r>
                  <w:proofErr w:type="spellStart"/>
                  <w:r w:rsidRPr="00D6618B">
                    <w:rPr>
                      <w:sz w:val="16"/>
                      <w:szCs w:val="16"/>
                      <w:lang w:val="de-CH"/>
                    </w:rPr>
                    <w:t>Reservator</w:t>
                  </w:r>
                  <w:proofErr w:type="spellEnd"/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D6618B" w:rsidRPr="009E359C" w:rsidTr="004F56BC">
              <w:tc>
                <w:tcPr>
                  <w:tcW w:w="3998" w:type="dxa"/>
                </w:tcPr>
                <w:p w:rsidR="00D6618B" w:rsidRPr="00D6618B" w:rsidRDefault="00D6618B" w:rsidP="008E3542">
                  <w:pPr>
                    <w:rPr>
                      <w:sz w:val="16"/>
                      <w:szCs w:val="16"/>
                      <w:lang w:val="de-CH"/>
                    </w:rPr>
                  </w:pPr>
                  <w:r w:rsidRPr="00DC4E6E">
                    <w:rPr>
                      <w:sz w:val="16"/>
                      <w:szCs w:val="16"/>
                      <w:lang w:val="de-CH"/>
                    </w:rPr>
                    <w:t xml:space="preserve">M: </w:t>
                  </w:r>
                  <w:proofErr w:type="gramStart"/>
                  <w:r w:rsidRPr="00DC4E6E">
                    <w:rPr>
                      <w:sz w:val="16"/>
                      <w:szCs w:val="16"/>
                      <w:lang w:val="de-CH"/>
                    </w:rPr>
                    <w:t>Aktueller</w:t>
                  </w:r>
                  <w:proofErr w:type="gramEnd"/>
                  <w:r w:rsidRPr="00DC4E6E">
                    <w:rPr>
                      <w:sz w:val="16"/>
                      <w:szCs w:val="16"/>
                      <w:lang w:val="de-CH"/>
                    </w:rPr>
                    <w:t xml:space="preserve"> Status des </w:t>
                  </w:r>
                  <w:r w:rsidR="001A2115" w:rsidRPr="00DC4E6E">
                    <w:rPr>
                      <w:sz w:val="16"/>
                      <w:szCs w:val="16"/>
                      <w:lang w:val="de-CH"/>
                    </w:rPr>
                    <w:t>Anlass</w:t>
                  </w:r>
                  <w:r w:rsidRPr="00DC4E6E">
                    <w:rPr>
                      <w:sz w:val="16"/>
                      <w:szCs w:val="16"/>
                      <w:lang w:val="de-CH"/>
                    </w:rPr>
                    <w:t xml:space="preserve"> definieren. </w:t>
                  </w:r>
                  <w:r w:rsidR="008E3542" w:rsidRPr="00DC4E6E">
                    <w:rPr>
                      <w:sz w:val="16"/>
                      <w:szCs w:val="16"/>
                      <w:lang w:val="de-CH"/>
                    </w:rPr>
                    <w:t>Status</w:t>
                  </w:r>
                  <w:r w:rsidR="008E3542">
                    <w:rPr>
                      <w:sz w:val="16"/>
                      <w:szCs w:val="16"/>
                      <w:lang w:val="de-CH"/>
                    </w:rPr>
                    <w:t xml:space="preserve"> ist ein frei definierbares Dropdown Feld. Die Erfassung der </w:t>
                  </w:r>
                  <w:proofErr w:type="spellStart"/>
                  <w:r w:rsidR="008E3542">
                    <w:rPr>
                      <w:sz w:val="16"/>
                      <w:szCs w:val="16"/>
                      <w:lang w:val="de-CH"/>
                    </w:rPr>
                    <w:t>Stati</w:t>
                  </w:r>
                  <w:proofErr w:type="spellEnd"/>
                  <w:r w:rsidR="008E3542">
                    <w:rPr>
                      <w:sz w:val="16"/>
                      <w:szCs w:val="16"/>
                      <w:lang w:val="de-CH"/>
                    </w:rPr>
                    <w:t xml:space="preserve"> erfolgt in einer Liste (siehe auch Schritt 16: Verwalten von Anlassstatus)</w:t>
                  </w:r>
                </w:p>
              </w:tc>
            </w:tr>
            <w:tr w:rsidR="006420B0" w:rsidRPr="009E359C" w:rsidTr="004F56BC">
              <w:tc>
                <w:tcPr>
                  <w:tcW w:w="3998" w:type="dxa"/>
                </w:tcPr>
                <w:p w:rsidR="006420B0" w:rsidRPr="00DC4E6E" w:rsidRDefault="006420B0" w:rsidP="008E3542">
                  <w:pPr>
                    <w:rPr>
                      <w:sz w:val="16"/>
                      <w:szCs w:val="16"/>
                      <w:lang w:val="de-CH"/>
                    </w:rPr>
                  </w:pPr>
                  <w:r>
                    <w:rPr>
                      <w:sz w:val="16"/>
                      <w:szCs w:val="16"/>
                      <w:lang w:val="de-CH"/>
                    </w:rPr>
                    <w:t>Gesamt Anlass Kosten werden visualisiert</w:t>
                  </w:r>
                  <w:r w:rsidR="003E16D1">
                    <w:rPr>
                      <w:sz w:val="16"/>
                      <w:szCs w:val="16"/>
                      <w:lang w:val="de-CH"/>
                    </w:rPr>
                    <w:t xml:space="preserve"> (Zusa</w:t>
                  </w:r>
                  <w:r w:rsidR="003E16D1">
                    <w:rPr>
                      <w:sz w:val="16"/>
                      <w:szCs w:val="16"/>
                      <w:lang w:val="de-CH"/>
                    </w:rPr>
                    <w:t>m</w:t>
                  </w:r>
                  <w:r w:rsidR="003E16D1">
                    <w:rPr>
                      <w:sz w:val="16"/>
                      <w:szCs w:val="16"/>
                      <w:lang w:val="de-CH"/>
                    </w:rPr>
                    <w:t>menzug aller Kosten (Total der Reservationen, inkl. deren DL und Equipment + Total Dienstleistungen)</w:t>
                  </w:r>
                </w:p>
              </w:tc>
            </w:tr>
          </w:tbl>
          <w:p w:rsidR="00D6618B" w:rsidRPr="008E3542" w:rsidRDefault="00D6618B" w:rsidP="004F56BC">
            <w:pPr>
              <w:rPr>
                <w:color w:val="FF0000"/>
                <w:sz w:val="16"/>
                <w:szCs w:val="16"/>
                <w:lang w:val="de-CH"/>
              </w:rPr>
            </w:pPr>
            <w:r w:rsidRPr="008E3542">
              <w:rPr>
                <w:color w:val="FF0000"/>
                <w:sz w:val="16"/>
                <w:szCs w:val="16"/>
                <w:lang w:val="de-CH"/>
              </w:rPr>
              <w:t>M: Muss-Feld</w:t>
            </w:r>
          </w:p>
          <w:p w:rsidR="00D6618B" w:rsidRPr="008E3542" w:rsidRDefault="00D6618B" w:rsidP="004F56BC">
            <w:pPr>
              <w:rPr>
                <w:sz w:val="16"/>
                <w:szCs w:val="16"/>
                <w:lang w:val="de-CH"/>
              </w:rPr>
            </w:pPr>
            <w:r w:rsidRPr="008E3542">
              <w:rPr>
                <w:sz w:val="16"/>
                <w:szCs w:val="16"/>
                <w:lang w:val="de-CH"/>
              </w:rPr>
              <w:t>O: Optionales-Feld</w:t>
            </w:r>
          </w:p>
          <w:p w:rsidR="00D6618B" w:rsidRPr="008E3542" w:rsidRDefault="00D6618B" w:rsidP="004F56BC">
            <w:pPr>
              <w:ind w:left="720"/>
              <w:rPr>
                <w:lang w:val="de-CH"/>
              </w:rPr>
            </w:pPr>
          </w:p>
          <w:p w:rsidR="00D6618B" w:rsidRPr="00D959C9" w:rsidRDefault="00D6618B" w:rsidP="00C452F2">
            <w:pPr>
              <w:pStyle w:val="ListParagraph"/>
              <w:numPr>
                <w:ilvl w:val="0"/>
                <w:numId w:val="2"/>
              </w:numPr>
              <w:rPr>
                <w:strike/>
                <w:sz w:val="21"/>
                <w:szCs w:val="21"/>
                <w:lang w:val="de-DE"/>
              </w:rPr>
            </w:pPr>
            <w:r w:rsidRPr="00D6618B">
              <w:rPr>
                <w:sz w:val="21"/>
                <w:szCs w:val="21"/>
                <w:lang w:val="de-CH"/>
              </w:rPr>
              <w:t xml:space="preserve">Der effektive </w:t>
            </w:r>
            <w:r w:rsidR="001A2115">
              <w:rPr>
                <w:sz w:val="21"/>
                <w:szCs w:val="21"/>
                <w:lang w:val="de-CH"/>
              </w:rPr>
              <w:t>Anlass</w:t>
            </w:r>
            <w:r w:rsidRPr="00D6618B">
              <w:rPr>
                <w:sz w:val="21"/>
                <w:szCs w:val="21"/>
                <w:lang w:val="de-CH"/>
              </w:rPr>
              <w:t xml:space="preserve">-Anfang und das </w:t>
            </w:r>
            <w:r w:rsidR="001A2115">
              <w:rPr>
                <w:sz w:val="21"/>
                <w:szCs w:val="21"/>
                <w:lang w:val="de-CH"/>
              </w:rPr>
              <w:t>Anlass</w:t>
            </w:r>
            <w:r w:rsidRPr="00D6618B">
              <w:rPr>
                <w:sz w:val="21"/>
                <w:szCs w:val="21"/>
                <w:lang w:val="de-CH"/>
              </w:rPr>
              <w:t>-Ende, ergibt sich aus dem Start-Datum/Zeit der ersten resp. dem End-Datum/Zeit der letzten gebuchten Ressource und der Dienstleistung.</w:t>
            </w:r>
          </w:p>
          <w:p w:rsidR="00D959C9" w:rsidRPr="00D959C9" w:rsidRDefault="00D959C9" w:rsidP="00C452F2">
            <w:pPr>
              <w:pStyle w:val="ListParagraph"/>
              <w:numPr>
                <w:ilvl w:val="0"/>
                <w:numId w:val="2"/>
              </w:numPr>
              <w:rPr>
                <w:strike/>
                <w:sz w:val="21"/>
                <w:szCs w:val="21"/>
                <w:lang w:val="de-DE"/>
              </w:rPr>
            </w:pPr>
            <w:r>
              <w:rPr>
                <w:sz w:val="21"/>
                <w:szCs w:val="21"/>
                <w:lang w:val="de-CH"/>
              </w:rPr>
              <w:t>Dies könnten wir visualisieren mit zwei Labels:</w:t>
            </w:r>
          </w:p>
          <w:p w:rsidR="00D959C9" w:rsidRPr="00D959C9" w:rsidRDefault="00D959C9" w:rsidP="00C452F2">
            <w:pPr>
              <w:pStyle w:val="ListParagraph"/>
              <w:numPr>
                <w:ilvl w:val="1"/>
                <w:numId w:val="2"/>
              </w:numPr>
              <w:rPr>
                <w:strike/>
                <w:sz w:val="21"/>
                <w:szCs w:val="21"/>
                <w:lang w:val="de-DE"/>
              </w:rPr>
            </w:pPr>
            <w:r>
              <w:rPr>
                <w:sz w:val="21"/>
                <w:szCs w:val="21"/>
                <w:lang w:val="de-DE"/>
              </w:rPr>
              <w:t>Start Erste Reservation</w:t>
            </w:r>
          </w:p>
          <w:p w:rsidR="00D959C9" w:rsidRPr="00007D36" w:rsidRDefault="00D959C9" w:rsidP="00C452F2">
            <w:pPr>
              <w:pStyle w:val="ListParagraph"/>
              <w:numPr>
                <w:ilvl w:val="1"/>
                <w:numId w:val="2"/>
              </w:numPr>
              <w:rPr>
                <w:strike/>
                <w:sz w:val="21"/>
                <w:szCs w:val="21"/>
                <w:lang w:val="de-DE"/>
              </w:rPr>
            </w:pPr>
            <w:r>
              <w:rPr>
                <w:sz w:val="21"/>
                <w:szCs w:val="21"/>
                <w:lang w:val="de-DE"/>
              </w:rPr>
              <w:t>Ende Letzte Reservation</w:t>
            </w:r>
          </w:p>
          <w:p w:rsidR="00D6618B" w:rsidRDefault="00D6618B" w:rsidP="004F56BC">
            <w:pPr>
              <w:tabs>
                <w:tab w:val="left" w:pos="5220"/>
              </w:tabs>
              <w:rPr>
                <w:lang w:val="de-DE"/>
              </w:rPr>
            </w:pPr>
          </w:p>
          <w:p w:rsidR="008E3542" w:rsidRPr="008E3542" w:rsidRDefault="008E3542" w:rsidP="004F56BC">
            <w:pPr>
              <w:tabs>
                <w:tab w:val="left" w:pos="5220"/>
              </w:tabs>
              <w:rPr>
                <w:b/>
                <w:lang w:val="de-DE"/>
              </w:rPr>
            </w:pPr>
            <w:r w:rsidRPr="008E3542">
              <w:rPr>
                <w:b/>
                <w:lang w:val="de-DE"/>
              </w:rPr>
              <w:t>Regel</w:t>
            </w:r>
          </w:p>
          <w:p w:rsidR="008E3542" w:rsidRDefault="008E3542" w:rsidP="004F56BC">
            <w:pPr>
              <w:tabs>
                <w:tab w:val="left" w:pos="5220"/>
              </w:tabs>
              <w:rPr>
                <w:lang w:val="de-DE"/>
              </w:rPr>
            </w:pPr>
            <w:r>
              <w:rPr>
                <w:lang w:val="de-DE"/>
              </w:rPr>
              <w:t>Nach Speichern werden die folgenden Punkte im Sidep</w:t>
            </w:r>
            <w:r>
              <w:rPr>
                <w:lang w:val="de-DE"/>
              </w:rPr>
              <w:t>a</w:t>
            </w:r>
            <w:r>
              <w:rPr>
                <w:lang w:val="de-DE"/>
              </w:rPr>
              <w:t>nel angezeigt (Labels, gem. Abbildung)</w:t>
            </w:r>
          </w:p>
          <w:p w:rsidR="008E3542" w:rsidRDefault="008E3542" w:rsidP="00C452F2">
            <w:pPr>
              <w:pStyle w:val="ListParagraph"/>
              <w:numPr>
                <w:ilvl w:val="0"/>
                <w:numId w:val="2"/>
              </w:numPr>
              <w:tabs>
                <w:tab w:val="left" w:pos="5220"/>
              </w:tabs>
              <w:rPr>
                <w:lang w:val="de-DE"/>
              </w:rPr>
            </w:pPr>
            <w:r>
              <w:rPr>
                <w:lang w:val="de-DE"/>
              </w:rPr>
              <w:t>Anlass Bezeichnung</w:t>
            </w:r>
          </w:p>
          <w:p w:rsidR="00C32FED" w:rsidRDefault="00C32FED" w:rsidP="00C452F2">
            <w:pPr>
              <w:pStyle w:val="ListParagraph"/>
              <w:numPr>
                <w:ilvl w:val="0"/>
                <w:numId w:val="2"/>
              </w:numPr>
              <w:tabs>
                <w:tab w:val="left" w:pos="5220"/>
              </w:tabs>
              <w:rPr>
                <w:lang w:val="de-DE"/>
              </w:rPr>
            </w:pPr>
            <w:r>
              <w:rPr>
                <w:lang w:val="de-DE"/>
              </w:rPr>
              <w:t>Anlass Nummer (wird generiert)</w:t>
            </w:r>
          </w:p>
          <w:p w:rsidR="008E3542" w:rsidRDefault="008E3542" w:rsidP="00C452F2">
            <w:pPr>
              <w:pStyle w:val="ListParagraph"/>
              <w:numPr>
                <w:ilvl w:val="0"/>
                <w:numId w:val="2"/>
              </w:numPr>
              <w:tabs>
                <w:tab w:val="left" w:pos="5220"/>
              </w:tabs>
              <w:rPr>
                <w:lang w:val="de-DE"/>
              </w:rPr>
            </w:pPr>
            <w:r>
              <w:rPr>
                <w:lang w:val="de-DE"/>
              </w:rPr>
              <w:t>Anlass Typ</w:t>
            </w:r>
          </w:p>
          <w:p w:rsidR="008E3542" w:rsidRDefault="008E3542" w:rsidP="00C452F2">
            <w:pPr>
              <w:pStyle w:val="ListParagraph"/>
              <w:numPr>
                <w:ilvl w:val="0"/>
                <w:numId w:val="2"/>
              </w:numPr>
              <w:tabs>
                <w:tab w:val="left" w:pos="5220"/>
              </w:tabs>
              <w:rPr>
                <w:lang w:val="de-DE"/>
              </w:rPr>
            </w:pPr>
            <w:r>
              <w:rPr>
                <w:lang w:val="de-DE"/>
              </w:rPr>
              <w:t>Anlass Verantwortlicher</w:t>
            </w:r>
            <w:r w:rsidR="00C32FED">
              <w:rPr>
                <w:lang w:val="de-DE"/>
              </w:rPr>
              <w:t xml:space="preserve"> (</w:t>
            </w:r>
            <w:proofErr w:type="spellStart"/>
            <w:r w:rsidR="00C32FED">
              <w:rPr>
                <w:lang w:val="de-DE"/>
              </w:rPr>
              <w:t>Owner</w:t>
            </w:r>
            <w:proofErr w:type="spellEnd"/>
            <w:r w:rsidR="00C32FED">
              <w:rPr>
                <w:lang w:val="de-DE"/>
              </w:rPr>
              <w:t>)</w:t>
            </w:r>
          </w:p>
          <w:p w:rsidR="00D959C9" w:rsidRDefault="00D959C9" w:rsidP="00C452F2">
            <w:pPr>
              <w:pStyle w:val="ListParagraph"/>
              <w:numPr>
                <w:ilvl w:val="0"/>
                <w:numId w:val="2"/>
              </w:numPr>
              <w:tabs>
                <w:tab w:val="left" w:pos="5220"/>
              </w:tabs>
              <w:rPr>
                <w:lang w:val="de-DE"/>
              </w:rPr>
            </w:pPr>
            <w:r>
              <w:rPr>
                <w:lang w:val="de-DE"/>
              </w:rPr>
              <w:t>Anzahl Teilnehmer</w:t>
            </w:r>
          </w:p>
          <w:p w:rsidR="00D959C9" w:rsidRDefault="00D959C9" w:rsidP="00C452F2">
            <w:pPr>
              <w:pStyle w:val="ListParagraph"/>
              <w:numPr>
                <w:ilvl w:val="0"/>
                <w:numId w:val="2"/>
              </w:numPr>
              <w:tabs>
                <w:tab w:val="left" w:pos="5220"/>
              </w:tabs>
              <w:rPr>
                <w:lang w:val="de-DE"/>
              </w:rPr>
            </w:pPr>
            <w:r>
              <w:rPr>
                <w:lang w:val="de-DE"/>
              </w:rPr>
              <w:t>Zugeordnete Kapazitäten (Anmerkung: dies ist die Summe der Kapazitäten aller zugeordneten Re</w:t>
            </w:r>
            <w:r>
              <w:rPr>
                <w:lang w:val="de-DE"/>
              </w:rPr>
              <w:t>s</w:t>
            </w:r>
            <w:r>
              <w:rPr>
                <w:lang w:val="de-DE"/>
              </w:rPr>
              <w:t>sourcen von der Art „Raum“ bei der Berücksicht</w:t>
            </w:r>
            <w:r>
              <w:rPr>
                <w:lang w:val="de-DE"/>
              </w:rPr>
              <w:t>i</w:t>
            </w:r>
            <w:r>
              <w:rPr>
                <w:lang w:val="de-DE"/>
              </w:rPr>
              <w:t>gung der gewählten Bestuhlung)</w:t>
            </w:r>
          </w:p>
          <w:p w:rsidR="00D959C9" w:rsidRPr="00D959C9" w:rsidRDefault="00D959C9" w:rsidP="00D959C9">
            <w:pPr>
              <w:tabs>
                <w:tab w:val="left" w:pos="5220"/>
              </w:tabs>
              <w:rPr>
                <w:lang w:val="de-DE"/>
              </w:rPr>
            </w:pPr>
          </w:p>
        </w:tc>
      </w:tr>
      <w:tr w:rsidR="008E3542" w:rsidRPr="00D6618B" w:rsidTr="000F0EEE">
        <w:tc>
          <w:tcPr>
            <w:tcW w:w="9464" w:type="dxa"/>
            <w:gridSpan w:val="2"/>
          </w:tcPr>
          <w:p w:rsidR="008E3542" w:rsidRDefault="008E3542" w:rsidP="004F56BC">
            <w:pPr>
              <w:tabs>
                <w:tab w:val="left" w:pos="5220"/>
              </w:tabs>
              <w:rPr>
                <w:lang w:val="de-CH"/>
              </w:rPr>
            </w:pPr>
            <w:r>
              <w:rPr>
                <w:noProof/>
                <w:lang w:val="de-CH" w:eastAsia="de-CH"/>
              </w:rPr>
              <w:drawing>
                <wp:inline distT="0" distB="0" distL="0" distR="0">
                  <wp:extent cx="5872480" cy="4713605"/>
                  <wp:effectExtent l="19050" t="0" r="0" b="0"/>
                  <wp:docPr id="3" name="Picture 2" descr="Event_Stammdate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vent_Stammdaten.jp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2480" cy="471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618B" w:rsidRDefault="00D6618B" w:rsidP="00D6618B">
      <w:pPr>
        <w:rPr>
          <w:lang w:val="de-DE"/>
        </w:rPr>
      </w:pPr>
    </w:p>
    <w:p w:rsidR="008E3542" w:rsidRPr="00007D36" w:rsidRDefault="008E3542" w:rsidP="00D6618B">
      <w:pPr>
        <w:rPr>
          <w:lang w:val="de-DE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077"/>
        <w:gridCol w:w="5387"/>
      </w:tblGrid>
      <w:tr w:rsidR="00D6618B" w:rsidRPr="009E359C" w:rsidTr="004F56BC">
        <w:tc>
          <w:tcPr>
            <w:tcW w:w="9464" w:type="dxa"/>
            <w:gridSpan w:val="2"/>
          </w:tcPr>
          <w:p w:rsidR="00D6618B" w:rsidRPr="00D6618B" w:rsidRDefault="004F56BC" w:rsidP="004F56BC">
            <w:pPr>
              <w:pStyle w:val="ListParagraph"/>
              <w:ind w:left="0"/>
              <w:rPr>
                <w:lang w:val="de-CH"/>
              </w:rPr>
            </w:pPr>
            <w:r>
              <w:rPr>
                <w:b/>
                <w:bCs/>
                <w:sz w:val="32"/>
                <w:lang w:val="de-DE"/>
              </w:rPr>
              <w:t xml:space="preserve">Schritt </w:t>
            </w:r>
            <w:r w:rsidR="00D6618B" w:rsidRPr="00007D36">
              <w:rPr>
                <w:b/>
                <w:bCs/>
                <w:sz w:val="32"/>
                <w:lang w:val="de-DE"/>
              </w:rPr>
              <w:t xml:space="preserve">3 </w:t>
            </w:r>
            <w:r w:rsidR="00D6618B" w:rsidRPr="00007D36">
              <w:rPr>
                <w:b/>
                <w:bCs/>
                <w:sz w:val="21"/>
                <w:szCs w:val="21"/>
                <w:lang w:val="de-DE"/>
              </w:rPr>
              <w:t>-</w:t>
            </w:r>
            <w:r w:rsidR="00D6618B" w:rsidRPr="00007D36">
              <w:rPr>
                <w:sz w:val="21"/>
                <w:szCs w:val="21"/>
                <w:lang w:val="de-DE"/>
              </w:rPr>
              <w:t xml:space="preserve"> </w:t>
            </w:r>
            <w:r w:rsidR="00D6618B" w:rsidRPr="00D6618B">
              <w:rPr>
                <w:sz w:val="21"/>
                <w:szCs w:val="21"/>
                <w:lang w:val="de-CH"/>
              </w:rPr>
              <w:t xml:space="preserve">Nutzer kann nach </w:t>
            </w:r>
            <w:r>
              <w:rPr>
                <w:sz w:val="21"/>
                <w:szCs w:val="21"/>
                <w:lang w:val="de-CH"/>
              </w:rPr>
              <w:t xml:space="preserve">freien </w:t>
            </w:r>
            <w:r w:rsidR="00D6618B" w:rsidRPr="00D6618B">
              <w:rPr>
                <w:sz w:val="21"/>
                <w:szCs w:val="21"/>
                <w:lang w:val="de-CH"/>
              </w:rPr>
              <w:t>Ressourcen suchen</w:t>
            </w:r>
            <w:r>
              <w:rPr>
                <w:sz w:val="21"/>
                <w:szCs w:val="21"/>
                <w:lang w:val="de-CH"/>
              </w:rPr>
              <w:t>, diese reservieren</w:t>
            </w:r>
            <w:r w:rsidR="00D6618B" w:rsidRPr="00D6618B">
              <w:rPr>
                <w:sz w:val="21"/>
                <w:szCs w:val="21"/>
                <w:lang w:val="de-CH"/>
              </w:rPr>
              <w:t xml:space="preserve"> und dem Anlass hinzufügen</w:t>
            </w:r>
            <w:r w:rsidR="00D6618B" w:rsidRPr="00D6618B">
              <w:rPr>
                <w:lang w:val="de-CH"/>
              </w:rPr>
              <w:t xml:space="preserve"> </w:t>
            </w:r>
          </w:p>
          <w:p w:rsidR="00D6618B" w:rsidRPr="00D6618B" w:rsidRDefault="00D6618B" w:rsidP="004F56BC">
            <w:pPr>
              <w:tabs>
                <w:tab w:val="left" w:pos="5220"/>
              </w:tabs>
              <w:rPr>
                <w:lang w:val="de-CH"/>
              </w:rPr>
            </w:pPr>
          </w:p>
        </w:tc>
      </w:tr>
      <w:tr w:rsidR="00D6618B" w:rsidRPr="009E359C" w:rsidTr="004F56BC">
        <w:tc>
          <w:tcPr>
            <w:tcW w:w="9464" w:type="dxa"/>
            <w:gridSpan w:val="2"/>
          </w:tcPr>
          <w:p w:rsidR="00D6618B" w:rsidRPr="00007D36" w:rsidRDefault="00D6618B" w:rsidP="004F56BC">
            <w:pPr>
              <w:rPr>
                <w:lang w:val="de-DE"/>
              </w:rPr>
            </w:pPr>
            <w:r w:rsidRPr="00007D36">
              <w:rPr>
                <w:b/>
                <w:lang w:val="de-DE"/>
              </w:rPr>
              <w:t>Beschreibung</w:t>
            </w:r>
          </w:p>
          <w:p w:rsidR="00D6618B" w:rsidRPr="00D6618B" w:rsidRDefault="004F56BC" w:rsidP="004F56BC">
            <w:pPr>
              <w:rPr>
                <w:lang w:val="de-CH"/>
              </w:rPr>
            </w:pPr>
            <w:r>
              <w:rPr>
                <w:lang w:val="de-CH"/>
              </w:rPr>
              <w:t>Freie Ressourcen,</w:t>
            </w:r>
            <w:r w:rsidR="00D6618B" w:rsidRPr="00D6618B">
              <w:rPr>
                <w:lang w:val="de-CH"/>
              </w:rPr>
              <w:t xml:space="preserve"> wie z.B. Raum oder (mobiles) Equipment, können über </w:t>
            </w:r>
            <w:r>
              <w:rPr>
                <w:lang w:val="de-CH"/>
              </w:rPr>
              <w:t>die „Freie</w:t>
            </w:r>
            <w:r w:rsidR="00D6618B" w:rsidRPr="00D6618B">
              <w:rPr>
                <w:lang w:val="de-CH"/>
              </w:rPr>
              <w:t xml:space="preserve"> Ressourcen-Suche</w:t>
            </w:r>
            <w:r>
              <w:rPr>
                <w:lang w:val="de-CH"/>
              </w:rPr>
              <w:t>“</w:t>
            </w:r>
            <w:r w:rsidR="00D6618B" w:rsidRPr="00D6618B">
              <w:rPr>
                <w:lang w:val="de-CH"/>
              </w:rPr>
              <w:t xml:space="preserve"> gefunden</w:t>
            </w:r>
            <w:r>
              <w:rPr>
                <w:lang w:val="de-CH"/>
              </w:rPr>
              <w:t>, reserviert</w:t>
            </w:r>
            <w:r w:rsidR="00D6618B" w:rsidRPr="00D6618B">
              <w:rPr>
                <w:lang w:val="de-CH"/>
              </w:rPr>
              <w:t xml:space="preserve"> und dem </w:t>
            </w:r>
            <w:r w:rsidR="001A2115">
              <w:rPr>
                <w:lang w:val="de-CH"/>
              </w:rPr>
              <w:t>Anlass</w:t>
            </w:r>
            <w:r w:rsidR="00D6618B" w:rsidRPr="00D6618B">
              <w:rPr>
                <w:lang w:val="de-CH"/>
              </w:rPr>
              <w:t xml:space="preserve"> zugeordnet (hinzugefügt) werden.</w:t>
            </w:r>
          </w:p>
          <w:p w:rsidR="00D6618B" w:rsidRPr="00D6618B" w:rsidRDefault="00D6618B" w:rsidP="004F56BC">
            <w:pPr>
              <w:rPr>
                <w:lang w:val="de-CH"/>
              </w:rPr>
            </w:pPr>
          </w:p>
          <w:p w:rsidR="00D6618B" w:rsidRDefault="00D6618B" w:rsidP="004F56BC">
            <w:pPr>
              <w:rPr>
                <w:lang w:val="de-CH"/>
              </w:rPr>
            </w:pPr>
            <w:r w:rsidRPr="00D6618B">
              <w:rPr>
                <w:lang w:val="de-CH"/>
              </w:rPr>
              <w:t xml:space="preserve">Folgende </w:t>
            </w:r>
            <w:r w:rsidR="00DC4E6E">
              <w:rPr>
                <w:lang w:val="de-CH"/>
              </w:rPr>
              <w:t>Subschritte werden dabei ausgeführt</w:t>
            </w:r>
            <w:r w:rsidRPr="00D6618B">
              <w:rPr>
                <w:lang w:val="de-CH"/>
              </w:rPr>
              <w:t>:</w:t>
            </w:r>
          </w:p>
          <w:p w:rsidR="006E5702" w:rsidRDefault="006E5702" w:rsidP="00C452F2">
            <w:pPr>
              <w:pStyle w:val="ListParagraph"/>
              <w:numPr>
                <w:ilvl w:val="0"/>
                <w:numId w:val="12"/>
              </w:numPr>
              <w:rPr>
                <w:lang w:val="de-CH"/>
              </w:rPr>
            </w:pPr>
            <w:r>
              <w:rPr>
                <w:lang w:val="de-CH"/>
              </w:rPr>
              <w:t>Benutzer klickt Link „Ressourcen zu Anlass reservieren“ im Sidepanel</w:t>
            </w:r>
          </w:p>
          <w:p w:rsidR="006E5702" w:rsidRPr="00123B53" w:rsidRDefault="006E5702" w:rsidP="00123B53">
            <w:pPr>
              <w:pStyle w:val="ListParagraph"/>
              <w:ind w:left="360"/>
              <w:rPr>
                <w:b/>
                <w:lang w:val="de-CH"/>
              </w:rPr>
            </w:pPr>
            <w:r w:rsidRPr="00123B53">
              <w:rPr>
                <w:b/>
                <w:lang w:val="de-CH"/>
              </w:rPr>
              <w:t>Nachfolgende Schritte sind nach SUC 201.001, UC 201.001, UC 201.011, 201.013</w:t>
            </w:r>
            <w:r w:rsidR="00DC4E6E">
              <w:rPr>
                <w:b/>
                <w:lang w:val="de-CH"/>
              </w:rPr>
              <w:t xml:space="preserve"> </w:t>
            </w:r>
            <w:proofErr w:type="spellStart"/>
            <w:r w:rsidR="00DC4E6E">
              <w:rPr>
                <w:b/>
                <w:lang w:val="de-CH"/>
              </w:rPr>
              <w:t>umzusetzten</w:t>
            </w:r>
            <w:proofErr w:type="spellEnd"/>
          </w:p>
          <w:p w:rsidR="006E5702" w:rsidRDefault="006E5702" w:rsidP="00C452F2">
            <w:pPr>
              <w:pStyle w:val="ListParagraph"/>
              <w:numPr>
                <w:ilvl w:val="0"/>
                <w:numId w:val="12"/>
              </w:numPr>
              <w:rPr>
                <w:lang w:val="de-CH"/>
              </w:rPr>
            </w:pPr>
            <w:r>
              <w:rPr>
                <w:lang w:val="de-CH"/>
              </w:rPr>
              <w:t>Filterkriterien werden angezeigt =&gt; Klick auf Suchen</w:t>
            </w:r>
          </w:p>
          <w:p w:rsidR="006E5702" w:rsidRDefault="006E5702" w:rsidP="00C452F2">
            <w:pPr>
              <w:pStyle w:val="ListParagraph"/>
              <w:numPr>
                <w:ilvl w:val="0"/>
                <w:numId w:val="12"/>
              </w:numPr>
              <w:rPr>
                <w:lang w:val="de-CH"/>
              </w:rPr>
            </w:pPr>
            <w:r>
              <w:rPr>
                <w:lang w:val="de-CH"/>
              </w:rPr>
              <w:t>Liste mit allen gefunde</w:t>
            </w:r>
            <w:r w:rsidR="00123B53">
              <w:rPr>
                <w:lang w:val="de-CH"/>
              </w:rPr>
              <w:t xml:space="preserve">n Ressourcen wird angezeigt </w:t>
            </w:r>
          </w:p>
          <w:p w:rsidR="006E5702" w:rsidRDefault="006E5702" w:rsidP="00C452F2">
            <w:pPr>
              <w:pStyle w:val="ListParagraph"/>
              <w:numPr>
                <w:ilvl w:val="0"/>
                <w:numId w:val="12"/>
              </w:numPr>
              <w:rPr>
                <w:lang w:val="de-CH"/>
              </w:rPr>
            </w:pPr>
            <w:r>
              <w:rPr>
                <w:lang w:val="de-CH"/>
              </w:rPr>
              <w:t>Benutzer kann Schnellreservation oder Detailreservation machen</w:t>
            </w:r>
          </w:p>
          <w:p w:rsidR="006E5702" w:rsidRPr="006E5702" w:rsidRDefault="00123B53" w:rsidP="00C452F2">
            <w:pPr>
              <w:pStyle w:val="ListParagraph"/>
              <w:numPr>
                <w:ilvl w:val="0"/>
                <w:numId w:val="12"/>
              </w:numPr>
              <w:rPr>
                <w:lang w:val="de-CH"/>
              </w:rPr>
            </w:pPr>
            <w:r>
              <w:rPr>
                <w:lang w:val="de-CH"/>
              </w:rPr>
              <w:t xml:space="preserve">Reservationsbestätigung im Actionpanel und Rücksprung auf Tab </w:t>
            </w:r>
            <w:r>
              <w:rPr>
                <w:b/>
                <w:lang w:val="de-CH"/>
              </w:rPr>
              <w:t>Reservationen</w:t>
            </w:r>
          </w:p>
          <w:p w:rsidR="004F56BC" w:rsidRDefault="004F56BC" w:rsidP="004F56BC">
            <w:pPr>
              <w:rPr>
                <w:lang w:val="de-DE"/>
              </w:rPr>
            </w:pPr>
          </w:p>
          <w:p w:rsidR="00123B53" w:rsidRDefault="00123B53" w:rsidP="004F56BC">
            <w:pPr>
              <w:rPr>
                <w:lang w:val="de-DE"/>
              </w:rPr>
            </w:pPr>
            <w:r>
              <w:rPr>
                <w:lang w:val="de-DE"/>
              </w:rPr>
              <w:t>Nachstehend werden nur noch Abweichungen zu den oben genannten Use Cases dokumentiert:</w:t>
            </w:r>
          </w:p>
          <w:p w:rsidR="00123B53" w:rsidRPr="00007D36" w:rsidRDefault="00123B53" w:rsidP="004F56BC">
            <w:pPr>
              <w:rPr>
                <w:lang w:val="de-DE"/>
              </w:rPr>
            </w:pPr>
          </w:p>
        </w:tc>
      </w:tr>
      <w:tr w:rsidR="00D6618B" w:rsidRPr="00007D36" w:rsidTr="004F56BC">
        <w:tc>
          <w:tcPr>
            <w:tcW w:w="407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Controls</w:t>
            </w:r>
          </w:p>
        </w:tc>
        <w:tc>
          <w:tcPr>
            <w:tcW w:w="538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Regeln und Bedingungen</w:t>
            </w:r>
          </w:p>
        </w:tc>
      </w:tr>
      <w:tr w:rsidR="00D6618B" w:rsidRPr="009E359C" w:rsidTr="004F56BC">
        <w:tc>
          <w:tcPr>
            <w:tcW w:w="4077" w:type="dxa"/>
          </w:tcPr>
          <w:p w:rsidR="00D6618B" w:rsidRDefault="00D6618B" w:rsidP="004F56BC">
            <w:pPr>
              <w:rPr>
                <w:sz w:val="16"/>
                <w:szCs w:val="16"/>
                <w:lang w:val="de-CH"/>
              </w:rPr>
            </w:pPr>
          </w:p>
          <w:p w:rsidR="00123B53" w:rsidRPr="00007D36" w:rsidRDefault="00123B53" w:rsidP="004F56BC">
            <w:pPr>
              <w:rPr>
                <w:b/>
                <w:lang w:val="de-DE"/>
              </w:rPr>
            </w:pPr>
          </w:p>
          <w:p w:rsidR="00D6618B" w:rsidRPr="008E3542" w:rsidRDefault="008E3542" w:rsidP="004F56BC">
            <w:pPr>
              <w:rPr>
                <w:b/>
                <w:szCs w:val="21"/>
                <w:lang w:val="de-CH"/>
              </w:rPr>
            </w:pPr>
            <w:r w:rsidRPr="008E3542">
              <w:rPr>
                <w:b/>
                <w:szCs w:val="21"/>
                <w:lang w:val="de-CH"/>
              </w:rPr>
              <w:t>Detailbereich</w:t>
            </w:r>
          </w:p>
          <w:p w:rsidR="008E3542" w:rsidRDefault="008E3542" w:rsidP="00C452F2">
            <w:pPr>
              <w:pStyle w:val="ListParagraph"/>
              <w:numPr>
                <w:ilvl w:val="0"/>
                <w:numId w:val="13"/>
              </w:numPr>
              <w:rPr>
                <w:szCs w:val="21"/>
                <w:lang w:val="de-CH"/>
              </w:rPr>
            </w:pPr>
            <w:r>
              <w:rPr>
                <w:szCs w:val="21"/>
                <w:lang w:val="de-CH"/>
              </w:rPr>
              <w:t>Checkbox „Hauptraum“</w:t>
            </w:r>
          </w:p>
          <w:p w:rsidR="008E3542" w:rsidRDefault="008E3542" w:rsidP="008E3542">
            <w:pPr>
              <w:rPr>
                <w:szCs w:val="21"/>
                <w:lang w:val="de-CH"/>
              </w:rPr>
            </w:pPr>
          </w:p>
          <w:p w:rsidR="008E3542" w:rsidRPr="008E3542" w:rsidRDefault="008E3542" w:rsidP="008E3542">
            <w:pPr>
              <w:rPr>
                <w:b/>
                <w:szCs w:val="21"/>
                <w:lang w:val="de-CH"/>
              </w:rPr>
            </w:pPr>
            <w:r>
              <w:rPr>
                <w:b/>
                <w:szCs w:val="21"/>
                <w:lang w:val="de-CH"/>
              </w:rPr>
              <w:t>Sidepanel</w:t>
            </w:r>
            <w:r w:rsidR="00DC4E6E">
              <w:rPr>
                <w:b/>
                <w:szCs w:val="21"/>
                <w:lang w:val="de-CH"/>
              </w:rPr>
              <w:t xml:space="preserve"> der Ressource</w:t>
            </w:r>
          </w:p>
          <w:p w:rsidR="00D6618B" w:rsidRPr="003E16D1" w:rsidRDefault="00D6618B" w:rsidP="00C452F2">
            <w:pPr>
              <w:numPr>
                <w:ilvl w:val="0"/>
                <w:numId w:val="9"/>
              </w:numPr>
              <w:spacing w:line="260" w:lineRule="atLeast"/>
              <w:jc w:val="both"/>
              <w:rPr>
                <w:sz w:val="21"/>
                <w:szCs w:val="21"/>
              </w:rPr>
            </w:pPr>
            <w:proofErr w:type="spellStart"/>
            <w:r w:rsidRPr="00007D36">
              <w:rPr>
                <w:sz w:val="21"/>
                <w:szCs w:val="21"/>
                <w:lang w:val="en-US"/>
              </w:rPr>
              <w:t>Telefon</w:t>
            </w:r>
            <w:proofErr w:type="spellEnd"/>
            <w:r w:rsidRPr="00007D36">
              <w:rPr>
                <w:sz w:val="21"/>
                <w:szCs w:val="21"/>
                <w:lang w:val="en-US"/>
              </w:rPr>
              <w:t xml:space="preserve"> </w:t>
            </w:r>
            <w:proofErr w:type="spellStart"/>
            <w:r w:rsidR="008E3542">
              <w:rPr>
                <w:sz w:val="21"/>
                <w:szCs w:val="21"/>
                <w:lang w:val="en-US"/>
              </w:rPr>
              <w:t>Ressource</w:t>
            </w:r>
            <w:proofErr w:type="spellEnd"/>
            <w:r w:rsidR="00A00155">
              <w:rPr>
                <w:sz w:val="21"/>
                <w:szCs w:val="21"/>
                <w:lang w:val="en-US"/>
              </w:rPr>
              <w:t xml:space="preserve"> </w:t>
            </w:r>
          </w:p>
          <w:p w:rsidR="00D6618B" w:rsidRPr="00007D36" w:rsidRDefault="00D6618B" w:rsidP="004F56BC">
            <w:pPr>
              <w:rPr>
                <w:szCs w:val="21"/>
              </w:rPr>
            </w:pPr>
          </w:p>
          <w:p w:rsidR="00D6618B" w:rsidRPr="008E3542" w:rsidRDefault="00D6618B" w:rsidP="004F56BC">
            <w:pPr>
              <w:rPr>
                <w:szCs w:val="21"/>
                <w:lang w:val="de-CH"/>
              </w:rPr>
            </w:pPr>
            <w:r w:rsidRPr="008E3542">
              <w:rPr>
                <w:szCs w:val="21"/>
                <w:lang w:val="de-CH"/>
              </w:rPr>
              <w:t xml:space="preserve">Mögliche Buttons: </w:t>
            </w:r>
          </w:p>
          <w:p w:rsidR="00D6618B" w:rsidRPr="008E3542" w:rsidRDefault="00D6618B" w:rsidP="004F56BC">
            <w:pPr>
              <w:rPr>
                <w:szCs w:val="21"/>
                <w:lang w:val="de-CH"/>
              </w:rPr>
            </w:pPr>
            <w:r w:rsidRPr="00007D36">
              <w:rPr>
                <w:szCs w:val="21"/>
              </w:rPr>
              <w:sym w:font="Wingdings" w:char="F0E0"/>
            </w:r>
            <w:r w:rsidRPr="008E3542">
              <w:rPr>
                <w:szCs w:val="21"/>
                <w:lang w:val="de-CH"/>
              </w:rPr>
              <w:t xml:space="preserve"> Suchen</w:t>
            </w:r>
            <w:r w:rsidR="00DC4E6E">
              <w:rPr>
                <w:szCs w:val="21"/>
                <w:lang w:val="de-CH"/>
              </w:rPr>
              <w:t xml:space="preserve"> (im Sidepanel)</w:t>
            </w:r>
          </w:p>
          <w:p w:rsidR="00D6618B" w:rsidRPr="008E3542" w:rsidRDefault="00D6618B" w:rsidP="004F56BC">
            <w:pPr>
              <w:rPr>
                <w:szCs w:val="21"/>
                <w:lang w:val="de-CH"/>
              </w:rPr>
            </w:pPr>
            <w:r w:rsidRPr="00007D36">
              <w:rPr>
                <w:szCs w:val="21"/>
              </w:rPr>
              <w:sym w:font="Wingdings" w:char="F0E0"/>
            </w:r>
            <w:r w:rsidRPr="008E3542">
              <w:rPr>
                <w:szCs w:val="21"/>
                <w:lang w:val="de-CH"/>
              </w:rPr>
              <w:t xml:space="preserve"> </w:t>
            </w:r>
            <w:r w:rsidR="00DC4E6E">
              <w:rPr>
                <w:szCs w:val="21"/>
                <w:lang w:val="de-CH"/>
              </w:rPr>
              <w:t>Schnellreservation (in Liste)</w:t>
            </w:r>
          </w:p>
          <w:p w:rsidR="00D6618B" w:rsidRPr="008E3542" w:rsidRDefault="00D6618B" w:rsidP="004F56BC">
            <w:pPr>
              <w:rPr>
                <w:szCs w:val="21"/>
                <w:lang w:val="de-CH"/>
              </w:rPr>
            </w:pPr>
            <w:r w:rsidRPr="00007D36">
              <w:rPr>
                <w:szCs w:val="21"/>
                <w:lang w:val="en-US"/>
              </w:rPr>
              <w:sym w:font="Wingdings" w:char="F0E0"/>
            </w:r>
            <w:r w:rsidRPr="008E3542">
              <w:rPr>
                <w:szCs w:val="21"/>
                <w:lang w:val="de-CH"/>
              </w:rPr>
              <w:t xml:space="preserve"> Abbrechen</w:t>
            </w:r>
            <w:r w:rsidR="00DC4E6E">
              <w:rPr>
                <w:szCs w:val="21"/>
                <w:lang w:val="de-CH"/>
              </w:rPr>
              <w:t xml:space="preserve"> (in Liste)</w:t>
            </w:r>
          </w:p>
          <w:p w:rsidR="00D6618B" w:rsidRPr="008E3542" w:rsidRDefault="00D6618B" w:rsidP="00DC4E6E">
            <w:pPr>
              <w:rPr>
                <w:b/>
                <w:lang w:val="de-CH"/>
              </w:rPr>
            </w:pPr>
          </w:p>
        </w:tc>
        <w:tc>
          <w:tcPr>
            <w:tcW w:w="5387" w:type="dxa"/>
          </w:tcPr>
          <w:p w:rsidR="00D6618B" w:rsidRPr="008E3542" w:rsidRDefault="00D6618B" w:rsidP="004F56BC">
            <w:pPr>
              <w:tabs>
                <w:tab w:val="left" w:pos="5220"/>
              </w:tabs>
              <w:rPr>
                <w:lang w:val="de-CH"/>
              </w:rPr>
            </w:pPr>
          </w:p>
          <w:p w:rsidR="00D6618B" w:rsidRPr="00D6618B" w:rsidRDefault="00D6618B" w:rsidP="004F56BC">
            <w:pPr>
              <w:tabs>
                <w:tab w:val="left" w:pos="5220"/>
              </w:tabs>
              <w:rPr>
                <w:lang w:val="de-CH"/>
              </w:rPr>
            </w:pPr>
            <w:r w:rsidRPr="00007D36">
              <w:rPr>
                <w:b/>
                <w:lang w:val="de-DE"/>
              </w:rPr>
              <w:t>Definition der einzelnen Such-Felder:</w:t>
            </w:r>
          </w:p>
          <w:p w:rsidR="00123B53" w:rsidRPr="00406F29" w:rsidRDefault="00123B53" w:rsidP="004F56BC">
            <w:pPr>
              <w:tabs>
                <w:tab w:val="left" w:pos="5220"/>
              </w:tabs>
              <w:rPr>
                <w:sz w:val="16"/>
                <w:szCs w:val="16"/>
                <w:lang w:val="de-CH"/>
              </w:rPr>
            </w:pPr>
          </w:p>
          <w:p w:rsidR="00D6618B" w:rsidRPr="00007D36" w:rsidRDefault="00D6618B" w:rsidP="004F56BC">
            <w:pPr>
              <w:tabs>
                <w:tab w:val="left" w:pos="5220"/>
              </w:tabs>
            </w:pPr>
            <w:r w:rsidRPr="00007D36">
              <w:rPr>
                <w:b/>
                <w:lang w:val="de-DE"/>
              </w:rPr>
              <w:t>Allgemeine Regeln:</w:t>
            </w:r>
          </w:p>
          <w:p w:rsidR="004F56BC" w:rsidRPr="00D6618B" w:rsidRDefault="004F56BC" w:rsidP="00C452F2">
            <w:pPr>
              <w:numPr>
                <w:ilvl w:val="0"/>
                <w:numId w:val="7"/>
              </w:numPr>
              <w:spacing w:line="260" w:lineRule="atLeast"/>
              <w:rPr>
                <w:lang w:val="de-CH"/>
              </w:rPr>
            </w:pPr>
            <w:r w:rsidRPr="008E3542">
              <w:rPr>
                <w:lang w:val="de-CH"/>
              </w:rPr>
              <w:t xml:space="preserve">Nur bei Ressourcenauswahl „Raum“, kann </w:t>
            </w:r>
            <w:r w:rsidR="008E3542" w:rsidRPr="008E3542">
              <w:rPr>
                <w:lang w:val="de-CH"/>
              </w:rPr>
              <w:t>ein Raum in den Details als Hauptraum markiert we</w:t>
            </w:r>
            <w:r w:rsidR="008E3542" w:rsidRPr="008E3542">
              <w:rPr>
                <w:lang w:val="de-CH"/>
              </w:rPr>
              <w:t>r</w:t>
            </w:r>
            <w:r w:rsidR="008E3542" w:rsidRPr="008E3542">
              <w:rPr>
                <w:lang w:val="de-CH"/>
              </w:rPr>
              <w:t>den</w:t>
            </w:r>
            <w:r w:rsidRPr="008E3542">
              <w:rPr>
                <w:lang w:val="de-CH"/>
              </w:rPr>
              <w:t xml:space="preserve"> </w:t>
            </w:r>
            <w:proofErr w:type="spellStart"/>
            <w:r w:rsidRPr="008E3542">
              <w:rPr>
                <w:lang w:val="de-CH"/>
              </w:rPr>
              <w:t>werden</w:t>
            </w:r>
            <w:proofErr w:type="spellEnd"/>
          </w:p>
          <w:p w:rsidR="00D6618B" w:rsidRDefault="00D6618B" w:rsidP="008E3542">
            <w:pPr>
              <w:spacing w:line="260" w:lineRule="atLeast"/>
              <w:rPr>
                <w:lang w:val="de-CH"/>
              </w:rPr>
            </w:pPr>
          </w:p>
          <w:p w:rsidR="008E3542" w:rsidRPr="008E3542" w:rsidRDefault="008E3542" w:rsidP="008E3542">
            <w:pPr>
              <w:spacing w:line="260" w:lineRule="atLeast"/>
              <w:rPr>
                <w:b/>
                <w:lang w:val="de-CH"/>
              </w:rPr>
            </w:pPr>
            <w:r w:rsidRPr="008E3542">
              <w:rPr>
                <w:b/>
                <w:lang w:val="de-CH"/>
              </w:rPr>
              <w:t>Telefon Raum</w:t>
            </w:r>
          </w:p>
          <w:p w:rsidR="008E3542" w:rsidRPr="00D6618B" w:rsidRDefault="008E3542" w:rsidP="008E3542">
            <w:pPr>
              <w:spacing w:line="260" w:lineRule="atLeast"/>
              <w:rPr>
                <w:lang w:val="de-CH"/>
              </w:rPr>
            </w:pPr>
            <w:r>
              <w:rPr>
                <w:lang w:val="de-CH"/>
              </w:rPr>
              <w:t>Dies kann generell so übernommen werden. Entspr</w:t>
            </w:r>
            <w:r>
              <w:rPr>
                <w:lang w:val="de-CH"/>
              </w:rPr>
              <w:t>e</w:t>
            </w:r>
            <w:r>
              <w:rPr>
                <w:lang w:val="de-CH"/>
              </w:rPr>
              <w:t>chende Anpassungen (Feld einfügen) sind somit auch in SUC 201.001 und in UC 105.001 zu machen</w:t>
            </w:r>
          </w:p>
          <w:p w:rsidR="00D6618B" w:rsidRPr="00D6618B" w:rsidRDefault="00D6618B" w:rsidP="004F56BC">
            <w:pPr>
              <w:ind w:left="720"/>
              <w:rPr>
                <w:lang w:val="de-CH"/>
              </w:rPr>
            </w:pPr>
          </w:p>
        </w:tc>
      </w:tr>
      <w:tr w:rsidR="00DC4E6E" w:rsidRPr="00D6618B" w:rsidTr="000F0EEE">
        <w:tc>
          <w:tcPr>
            <w:tcW w:w="9464" w:type="dxa"/>
            <w:gridSpan w:val="2"/>
          </w:tcPr>
          <w:p w:rsidR="00DC4E6E" w:rsidRPr="008E3542" w:rsidRDefault="00DC4E6E" w:rsidP="004F56BC">
            <w:pPr>
              <w:tabs>
                <w:tab w:val="left" w:pos="5220"/>
              </w:tabs>
              <w:rPr>
                <w:lang w:val="de-CH"/>
              </w:rPr>
            </w:pPr>
            <w:r>
              <w:rPr>
                <w:noProof/>
                <w:lang w:val="de-CH" w:eastAsia="de-CH"/>
              </w:rPr>
              <w:drawing>
                <wp:inline distT="0" distB="0" distL="0" distR="0">
                  <wp:extent cx="5872480" cy="4713605"/>
                  <wp:effectExtent l="19050" t="0" r="0" b="0"/>
                  <wp:docPr id="5" name="Picture 4" descr="event_Ressource_suche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vent_Ressource_suchen.jp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2480" cy="471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618B" w:rsidRPr="00007D36" w:rsidRDefault="00D6618B" w:rsidP="00D6618B">
      <w:pPr>
        <w:rPr>
          <w:lang w:val="de-DE"/>
        </w:rPr>
      </w:pPr>
    </w:p>
    <w:p w:rsidR="00D6618B" w:rsidRPr="00007D36" w:rsidRDefault="00D6618B" w:rsidP="00D6618B">
      <w:pPr>
        <w:rPr>
          <w:lang w:val="de-DE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077"/>
        <w:gridCol w:w="5387"/>
      </w:tblGrid>
      <w:tr w:rsidR="00D6618B" w:rsidRPr="009E359C" w:rsidTr="008E3542">
        <w:tc>
          <w:tcPr>
            <w:tcW w:w="9464" w:type="dxa"/>
            <w:gridSpan w:val="2"/>
          </w:tcPr>
          <w:p w:rsidR="00D6618B" w:rsidRPr="00D6618B" w:rsidRDefault="00D6618B" w:rsidP="004F56BC">
            <w:pPr>
              <w:pStyle w:val="ListParagraph"/>
              <w:ind w:left="0"/>
              <w:rPr>
                <w:lang w:val="de-CH"/>
              </w:rPr>
            </w:pPr>
            <w:r w:rsidRPr="00007D36">
              <w:rPr>
                <w:b/>
                <w:bCs/>
                <w:sz w:val="32"/>
                <w:lang w:val="de-DE"/>
              </w:rPr>
              <w:t xml:space="preserve">Schritt </w:t>
            </w:r>
            <w:r w:rsidR="00DC4E6E">
              <w:rPr>
                <w:b/>
                <w:bCs/>
                <w:sz w:val="32"/>
                <w:lang w:val="de-DE"/>
              </w:rPr>
              <w:t>4</w:t>
            </w:r>
            <w:r w:rsidRPr="00007D36">
              <w:rPr>
                <w:b/>
                <w:bCs/>
                <w:sz w:val="32"/>
                <w:lang w:val="de-DE"/>
              </w:rPr>
              <w:t xml:space="preserve"> </w:t>
            </w:r>
            <w:r w:rsidRPr="00007D36">
              <w:rPr>
                <w:b/>
                <w:bCs/>
                <w:sz w:val="21"/>
                <w:szCs w:val="21"/>
                <w:lang w:val="de-DE"/>
              </w:rPr>
              <w:t>-</w:t>
            </w:r>
            <w:r w:rsidRPr="00007D36">
              <w:rPr>
                <w:sz w:val="21"/>
                <w:szCs w:val="21"/>
                <w:lang w:val="de-DE"/>
              </w:rPr>
              <w:t xml:space="preserve"> </w:t>
            </w:r>
            <w:r w:rsidRPr="00D6618B">
              <w:rPr>
                <w:sz w:val="21"/>
                <w:szCs w:val="21"/>
                <w:lang w:val="de-CH"/>
              </w:rPr>
              <w:t>Nutzer kann bereits erstellte (nicht einem Anlass hinzugefügte) Reservationen s</w:t>
            </w:r>
            <w:r w:rsidRPr="00D6618B">
              <w:rPr>
                <w:sz w:val="21"/>
                <w:szCs w:val="21"/>
                <w:lang w:val="de-CH"/>
              </w:rPr>
              <w:t>u</w:t>
            </w:r>
            <w:r w:rsidRPr="00D6618B">
              <w:rPr>
                <w:sz w:val="21"/>
                <w:szCs w:val="21"/>
                <w:lang w:val="de-CH"/>
              </w:rPr>
              <w:t>chen und einem Anlass hinzufügen</w:t>
            </w:r>
          </w:p>
          <w:p w:rsidR="00D6618B" w:rsidRPr="00D6618B" w:rsidRDefault="00D6618B" w:rsidP="004F56BC">
            <w:pPr>
              <w:tabs>
                <w:tab w:val="left" w:pos="5220"/>
              </w:tabs>
              <w:rPr>
                <w:lang w:val="de-CH"/>
              </w:rPr>
            </w:pPr>
          </w:p>
        </w:tc>
      </w:tr>
      <w:tr w:rsidR="00D6618B" w:rsidRPr="009E359C" w:rsidTr="008E3542">
        <w:tc>
          <w:tcPr>
            <w:tcW w:w="9464" w:type="dxa"/>
            <w:gridSpan w:val="2"/>
          </w:tcPr>
          <w:p w:rsidR="00D6618B" w:rsidRPr="00007D36" w:rsidRDefault="00D6618B" w:rsidP="004F56BC">
            <w:pPr>
              <w:rPr>
                <w:lang w:val="de-DE"/>
              </w:rPr>
            </w:pPr>
            <w:r w:rsidRPr="00007D36">
              <w:rPr>
                <w:b/>
                <w:lang w:val="de-DE"/>
              </w:rPr>
              <w:t>Beschreibung</w:t>
            </w:r>
          </w:p>
          <w:p w:rsidR="00D6618B" w:rsidRPr="00D6618B" w:rsidRDefault="00D6618B" w:rsidP="004F56BC">
            <w:pPr>
              <w:rPr>
                <w:lang w:val="de-CH"/>
              </w:rPr>
            </w:pPr>
            <w:r w:rsidRPr="00D6618B">
              <w:rPr>
                <w:lang w:val="de-CH"/>
              </w:rPr>
              <w:t>Bereits erstellte Reservationen, können über Such- und Filterkriterien gefunden und einem Anlass hi</w:t>
            </w:r>
            <w:r w:rsidRPr="00D6618B">
              <w:rPr>
                <w:lang w:val="de-CH"/>
              </w:rPr>
              <w:t>n</w:t>
            </w:r>
            <w:r w:rsidRPr="00D6618B">
              <w:rPr>
                <w:lang w:val="de-CH"/>
              </w:rPr>
              <w:t>zufügt werden.</w:t>
            </w:r>
          </w:p>
          <w:p w:rsidR="00D6618B" w:rsidRPr="00D6618B" w:rsidRDefault="00D6618B" w:rsidP="004F56BC">
            <w:pPr>
              <w:rPr>
                <w:lang w:val="de-CH"/>
              </w:rPr>
            </w:pPr>
          </w:p>
          <w:p w:rsidR="00D6618B" w:rsidRDefault="00D6618B" w:rsidP="004F56BC">
            <w:pPr>
              <w:rPr>
                <w:lang w:val="de-CH"/>
              </w:rPr>
            </w:pPr>
            <w:r w:rsidRPr="00D6618B">
              <w:rPr>
                <w:lang w:val="de-CH"/>
              </w:rPr>
              <w:t xml:space="preserve">Folgende </w:t>
            </w:r>
            <w:r w:rsidR="00DC4E6E">
              <w:rPr>
                <w:lang w:val="de-CH"/>
              </w:rPr>
              <w:t>Subschritt werden dabei ausgeführt:</w:t>
            </w:r>
          </w:p>
          <w:p w:rsidR="00DC4E6E" w:rsidRPr="00DC4E6E" w:rsidRDefault="00DC4E6E" w:rsidP="00C452F2">
            <w:pPr>
              <w:pStyle w:val="ListParagraph"/>
              <w:numPr>
                <w:ilvl w:val="0"/>
                <w:numId w:val="14"/>
              </w:numPr>
              <w:rPr>
                <w:lang w:val="de-CH"/>
              </w:rPr>
            </w:pPr>
            <w:r w:rsidRPr="00DC4E6E">
              <w:rPr>
                <w:lang w:val="de-CH"/>
              </w:rPr>
              <w:t>Benutzer klickt Link „bestehende Reservation hinzufügen“</w:t>
            </w:r>
          </w:p>
          <w:p w:rsidR="00DC4E6E" w:rsidRPr="00123B53" w:rsidRDefault="00DC4E6E" w:rsidP="00DC4E6E">
            <w:pPr>
              <w:pStyle w:val="ListParagraph"/>
              <w:ind w:left="360"/>
              <w:rPr>
                <w:b/>
                <w:lang w:val="de-CH"/>
              </w:rPr>
            </w:pPr>
            <w:r>
              <w:rPr>
                <w:lang w:val="de-CH"/>
              </w:rPr>
              <w:t xml:space="preserve"> </w:t>
            </w:r>
            <w:r w:rsidRPr="00123B53">
              <w:rPr>
                <w:b/>
                <w:lang w:val="de-CH"/>
              </w:rPr>
              <w:t xml:space="preserve">Nachfolgende Schritte sind nach </w:t>
            </w:r>
            <w:r>
              <w:rPr>
                <w:b/>
                <w:lang w:val="de-CH"/>
              </w:rPr>
              <w:t>TF 217.001 umzusetzen</w:t>
            </w:r>
          </w:p>
          <w:p w:rsidR="00DC4E6E" w:rsidRDefault="00DC4E6E" w:rsidP="00C452F2">
            <w:pPr>
              <w:pStyle w:val="ListParagraph"/>
              <w:numPr>
                <w:ilvl w:val="0"/>
                <w:numId w:val="14"/>
              </w:numPr>
              <w:rPr>
                <w:lang w:val="de-CH"/>
              </w:rPr>
            </w:pPr>
            <w:r>
              <w:rPr>
                <w:lang w:val="de-CH"/>
              </w:rPr>
              <w:t>Filterkriterien werden angezeigt =&gt; Klick auf Suchen</w:t>
            </w:r>
          </w:p>
          <w:p w:rsidR="00DC4E6E" w:rsidRDefault="00DC4E6E" w:rsidP="00C452F2">
            <w:pPr>
              <w:pStyle w:val="ListParagraph"/>
              <w:numPr>
                <w:ilvl w:val="0"/>
                <w:numId w:val="14"/>
              </w:numPr>
              <w:rPr>
                <w:lang w:val="de-CH"/>
              </w:rPr>
            </w:pPr>
            <w:r>
              <w:rPr>
                <w:lang w:val="de-CH"/>
              </w:rPr>
              <w:t xml:space="preserve">Liste mit allen gefunden Reservationen, welche den Kriterien entsprechen wird angezeigt </w:t>
            </w:r>
          </w:p>
          <w:p w:rsidR="00DC4E6E" w:rsidRDefault="00DC4E6E" w:rsidP="00C452F2">
            <w:pPr>
              <w:pStyle w:val="ListParagraph"/>
              <w:numPr>
                <w:ilvl w:val="0"/>
                <w:numId w:val="14"/>
              </w:numPr>
              <w:rPr>
                <w:lang w:val="de-CH"/>
              </w:rPr>
            </w:pPr>
            <w:r>
              <w:rPr>
                <w:lang w:val="de-CH"/>
              </w:rPr>
              <w:t>Benutzer kann eine oder mehrere selektieren und per Knopfdruck zum Anlass hinzufügen</w:t>
            </w:r>
          </w:p>
          <w:p w:rsidR="00DC4E6E" w:rsidRPr="006E5702" w:rsidRDefault="00DC4E6E" w:rsidP="00C452F2">
            <w:pPr>
              <w:pStyle w:val="ListParagraph"/>
              <w:numPr>
                <w:ilvl w:val="0"/>
                <w:numId w:val="14"/>
              </w:numPr>
              <w:rPr>
                <w:lang w:val="de-CH"/>
              </w:rPr>
            </w:pPr>
            <w:r>
              <w:rPr>
                <w:lang w:val="de-CH"/>
              </w:rPr>
              <w:t xml:space="preserve">Bestätigung im Actionpanel und Rücksprung auf Tab </w:t>
            </w:r>
            <w:r>
              <w:rPr>
                <w:b/>
                <w:lang w:val="de-CH"/>
              </w:rPr>
              <w:t>Reservationen</w:t>
            </w:r>
          </w:p>
          <w:p w:rsidR="00DC4E6E" w:rsidRDefault="00DC4E6E" w:rsidP="00DC4E6E">
            <w:pPr>
              <w:rPr>
                <w:lang w:val="de-CH"/>
              </w:rPr>
            </w:pPr>
          </w:p>
          <w:p w:rsidR="00DC4E6E" w:rsidRDefault="00DC4E6E" w:rsidP="00DC4E6E">
            <w:pPr>
              <w:rPr>
                <w:lang w:val="de-DE"/>
              </w:rPr>
            </w:pPr>
            <w:r>
              <w:rPr>
                <w:lang w:val="de-DE"/>
              </w:rPr>
              <w:t>Nachstehend werden nur noch Abweichungen zu den oben genannten Use Cases dokumentiert:</w:t>
            </w:r>
          </w:p>
          <w:p w:rsidR="00D6618B" w:rsidRPr="00007D36" w:rsidRDefault="00D6618B" w:rsidP="004F56BC">
            <w:pPr>
              <w:rPr>
                <w:lang w:val="de-DE"/>
              </w:rPr>
            </w:pPr>
          </w:p>
        </w:tc>
      </w:tr>
      <w:tr w:rsidR="00D6618B" w:rsidRPr="00007D36" w:rsidTr="008E3542">
        <w:tc>
          <w:tcPr>
            <w:tcW w:w="407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Controls</w:t>
            </w:r>
          </w:p>
        </w:tc>
        <w:tc>
          <w:tcPr>
            <w:tcW w:w="538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Regeln und Bedingungen</w:t>
            </w:r>
          </w:p>
        </w:tc>
      </w:tr>
      <w:tr w:rsidR="00D6618B" w:rsidRPr="009E359C" w:rsidTr="008E3542">
        <w:tc>
          <w:tcPr>
            <w:tcW w:w="4077" w:type="dxa"/>
          </w:tcPr>
          <w:p w:rsidR="00D6618B" w:rsidRPr="00406F29" w:rsidRDefault="00D6618B" w:rsidP="004F56BC">
            <w:pPr>
              <w:rPr>
                <w:lang w:val="de-CH"/>
              </w:rPr>
            </w:pPr>
          </w:p>
          <w:p w:rsidR="00D6618B" w:rsidRPr="00007D36" w:rsidRDefault="00D6618B" w:rsidP="004F56BC">
            <w:pPr>
              <w:rPr>
                <w:b/>
                <w:lang w:val="de-DE" w:eastAsia="ja-JP"/>
              </w:rPr>
            </w:pPr>
            <w:r w:rsidRPr="00007D36">
              <w:rPr>
                <w:b/>
                <w:lang w:val="de-DE"/>
              </w:rPr>
              <w:t>INHALTSBEREICH – Allgemeiner B</w:t>
            </w:r>
            <w:r w:rsidRPr="00007D36">
              <w:rPr>
                <w:b/>
                <w:lang w:val="de-DE"/>
              </w:rPr>
              <w:t>e</w:t>
            </w:r>
            <w:r w:rsidRPr="00007D36">
              <w:rPr>
                <w:b/>
                <w:lang w:val="de-DE"/>
              </w:rPr>
              <w:t>reich</w:t>
            </w:r>
          </w:p>
          <w:p w:rsidR="00D6618B" w:rsidRPr="005C5545" w:rsidRDefault="00D6618B" w:rsidP="004F56BC">
            <w:pPr>
              <w:rPr>
                <w:szCs w:val="21"/>
                <w:lang w:val="de-CH"/>
              </w:rPr>
            </w:pPr>
          </w:p>
          <w:p w:rsidR="00D6618B" w:rsidRPr="005C5545" w:rsidRDefault="00D6618B" w:rsidP="004F56BC">
            <w:pPr>
              <w:rPr>
                <w:szCs w:val="21"/>
                <w:lang w:val="de-CH"/>
              </w:rPr>
            </w:pPr>
            <w:r w:rsidRPr="005C5545">
              <w:rPr>
                <w:szCs w:val="21"/>
                <w:lang w:val="de-CH"/>
              </w:rPr>
              <w:t xml:space="preserve">Mögliche Buttons: </w:t>
            </w:r>
          </w:p>
          <w:p w:rsidR="00D6618B" w:rsidRPr="005C5545" w:rsidRDefault="00D6618B" w:rsidP="004F56BC">
            <w:pPr>
              <w:rPr>
                <w:szCs w:val="21"/>
                <w:lang w:val="de-CH"/>
              </w:rPr>
            </w:pPr>
            <w:r w:rsidRPr="00007D36">
              <w:rPr>
                <w:szCs w:val="21"/>
              </w:rPr>
              <w:sym w:font="Wingdings" w:char="F0E0"/>
            </w:r>
            <w:r w:rsidRPr="005C5545">
              <w:rPr>
                <w:szCs w:val="21"/>
                <w:lang w:val="de-CH"/>
              </w:rPr>
              <w:t xml:space="preserve"> Suchen</w:t>
            </w:r>
          </w:p>
          <w:p w:rsidR="00D6618B" w:rsidRPr="005C5545" w:rsidRDefault="00D6618B" w:rsidP="004F56BC">
            <w:pPr>
              <w:rPr>
                <w:szCs w:val="21"/>
                <w:lang w:val="de-CH"/>
              </w:rPr>
            </w:pPr>
            <w:r w:rsidRPr="00007D36">
              <w:rPr>
                <w:szCs w:val="21"/>
              </w:rPr>
              <w:sym w:font="Wingdings" w:char="F0E0"/>
            </w:r>
            <w:r w:rsidRPr="005C5545">
              <w:rPr>
                <w:szCs w:val="21"/>
                <w:lang w:val="de-CH"/>
              </w:rPr>
              <w:t xml:space="preserve"> Ressource(n) hinzufügen</w:t>
            </w:r>
          </w:p>
          <w:p w:rsidR="00D6618B" w:rsidRPr="005C5545" w:rsidRDefault="00D6618B" w:rsidP="004F56BC">
            <w:pPr>
              <w:rPr>
                <w:szCs w:val="21"/>
                <w:lang w:val="de-CH"/>
              </w:rPr>
            </w:pPr>
            <w:r w:rsidRPr="00007D36">
              <w:rPr>
                <w:szCs w:val="21"/>
                <w:lang w:val="en-US"/>
              </w:rPr>
              <w:sym w:font="Wingdings" w:char="F0E0"/>
            </w:r>
            <w:r w:rsidRPr="005C5545">
              <w:rPr>
                <w:szCs w:val="21"/>
                <w:lang w:val="de-CH"/>
              </w:rPr>
              <w:t xml:space="preserve"> Abbrechen</w:t>
            </w:r>
          </w:p>
        </w:tc>
        <w:tc>
          <w:tcPr>
            <w:tcW w:w="5387" w:type="dxa"/>
          </w:tcPr>
          <w:p w:rsidR="00D6618B" w:rsidRPr="00D6618B" w:rsidRDefault="00D6618B" w:rsidP="004F56BC">
            <w:pPr>
              <w:tabs>
                <w:tab w:val="left" w:pos="5220"/>
              </w:tabs>
              <w:rPr>
                <w:lang w:val="de-CH"/>
              </w:rPr>
            </w:pPr>
          </w:p>
          <w:p w:rsidR="00D6618B" w:rsidRPr="00007D36" w:rsidRDefault="00D6618B" w:rsidP="004F56BC">
            <w:pPr>
              <w:tabs>
                <w:tab w:val="left" w:pos="5220"/>
              </w:tabs>
            </w:pPr>
            <w:r w:rsidRPr="00007D36">
              <w:rPr>
                <w:b/>
                <w:lang w:val="de-DE"/>
              </w:rPr>
              <w:t>Allgemeine Regeln:</w:t>
            </w:r>
          </w:p>
          <w:p w:rsidR="00D6618B" w:rsidRPr="00D6618B" w:rsidRDefault="00D6618B" w:rsidP="00C452F2">
            <w:pPr>
              <w:numPr>
                <w:ilvl w:val="0"/>
                <w:numId w:val="7"/>
              </w:numPr>
              <w:spacing w:line="260" w:lineRule="atLeast"/>
              <w:rPr>
                <w:lang w:val="de-CH"/>
              </w:rPr>
            </w:pPr>
            <w:r w:rsidRPr="00D6618B">
              <w:rPr>
                <w:lang w:val="de-CH"/>
              </w:rPr>
              <w:t>Durch das absetzen einer Suche mit entspr</w:t>
            </w:r>
            <w:r w:rsidRPr="00D6618B">
              <w:rPr>
                <w:lang w:val="de-CH"/>
              </w:rPr>
              <w:t>e</w:t>
            </w:r>
            <w:r w:rsidRPr="00D6618B">
              <w:rPr>
                <w:lang w:val="de-CH"/>
              </w:rPr>
              <w:t>chenden Kriterien, werden die noch nicht dem a</w:t>
            </w:r>
            <w:r w:rsidRPr="00D6618B">
              <w:rPr>
                <w:lang w:val="de-CH"/>
              </w:rPr>
              <w:t>k</w:t>
            </w:r>
            <w:r w:rsidRPr="00D6618B">
              <w:rPr>
                <w:lang w:val="de-CH"/>
              </w:rPr>
              <w:t>tuellen Anlass zugeordneten Reservationen a</w:t>
            </w:r>
            <w:r w:rsidRPr="00D6618B">
              <w:rPr>
                <w:lang w:val="de-CH"/>
              </w:rPr>
              <w:t>n</w:t>
            </w:r>
            <w:r w:rsidRPr="00D6618B">
              <w:rPr>
                <w:lang w:val="de-CH"/>
              </w:rPr>
              <w:t>gezeigt (Dazu gehören auch Reservationen we</w:t>
            </w:r>
            <w:r w:rsidRPr="00D6618B">
              <w:rPr>
                <w:lang w:val="de-CH"/>
              </w:rPr>
              <w:t>l</w:t>
            </w:r>
            <w:r w:rsidRPr="00D6618B">
              <w:rPr>
                <w:lang w:val="de-CH"/>
              </w:rPr>
              <w:t>che bereits einem anderen Anlass zugeordnet sind)</w:t>
            </w:r>
          </w:p>
          <w:p w:rsidR="00D6618B" w:rsidRPr="00D6618B" w:rsidRDefault="00D6618B" w:rsidP="00C452F2">
            <w:pPr>
              <w:numPr>
                <w:ilvl w:val="1"/>
                <w:numId w:val="7"/>
              </w:numPr>
              <w:spacing w:line="260" w:lineRule="atLeast"/>
              <w:ind w:left="1168"/>
              <w:rPr>
                <w:lang w:val="de-CH"/>
              </w:rPr>
            </w:pPr>
            <w:r w:rsidRPr="00D6618B">
              <w:rPr>
                <w:lang w:val="de-CH"/>
              </w:rPr>
              <w:t>Dabei bleiben alle Einstellungen, sowie allfä</w:t>
            </w:r>
            <w:r w:rsidRPr="00D6618B">
              <w:rPr>
                <w:lang w:val="de-CH"/>
              </w:rPr>
              <w:t>l</w:t>
            </w:r>
            <w:r w:rsidRPr="00D6618B">
              <w:rPr>
                <w:lang w:val="de-CH"/>
              </w:rPr>
              <w:t>lig gebuchte Dienstleistungen, zusätzliches Equipment und Teilnehmer vorhanden</w:t>
            </w:r>
          </w:p>
          <w:p w:rsidR="00D6618B" w:rsidRPr="00D6618B" w:rsidRDefault="00D6618B" w:rsidP="00C452F2">
            <w:pPr>
              <w:numPr>
                <w:ilvl w:val="1"/>
                <w:numId w:val="7"/>
              </w:numPr>
              <w:spacing w:line="260" w:lineRule="atLeast"/>
              <w:ind w:left="1168"/>
              <w:rPr>
                <w:lang w:val="de-CH"/>
              </w:rPr>
            </w:pPr>
            <w:r w:rsidRPr="00D6618B">
              <w:rPr>
                <w:lang w:val="de-CH"/>
              </w:rPr>
              <w:t>Die Reservationen welche bereits einem a</w:t>
            </w:r>
            <w:r w:rsidRPr="00D6618B">
              <w:rPr>
                <w:lang w:val="de-CH"/>
              </w:rPr>
              <w:t>n</w:t>
            </w:r>
            <w:r w:rsidRPr="00D6618B">
              <w:rPr>
                <w:lang w:val="de-CH"/>
              </w:rPr>
              <w:t>deren Anlass zugeordnet sind, werden im Suchergebnis entsprechend gekennzeichnet</w:t>
            </w:r>
          </w:p>
          <w:p w:rsidR="00D6618B" w:rsidRPr="00D6618B" w:rsidRDefault="00D6618B" w:rsidP="00C452F2">
            <w:pPr>
              <w:numPr>
                <w:ilvl w:val="1"/>
                <w:numId w:val="7"/>
              </w:numPr>
              <w:spacing w:line="260" w:lineRule="atLeast"/>
              <w:ind w:left="1168"/>
              <w:rPr>
                <w:lang w:val="de-CH"/>
              </w:rPr>
            </w:pPr>
            <w:r w:rsidRPr="00D6618B">
              <w:rPr>
                <w:lang w:val="de-CH"/>
              </w:rPr>
              <w:t>Werden Reservationen von einem anderen Anlass zum aktuellen hinzugefügt, wird die Verbindung zum alten Anlass getrennt und eine entsprechende Meldung wird ausgeg</w:t>
            </w:r>
            <w:r w:rsidRPr="00D6618B">
              <w:rPr>
                <w:lang w:val="de-CH"/>
              </w:rPr>
              <w:t>e</w:t>
            </w:r>
            <w:r w:rsidRPr="00D6618B">
              <w:rPr>
                <w:lang w:val="de-CH"/>
              </w:rPr>
              <w:t>ben</w:t>
            </w:r>
          </w:p>
          <w:p w:rsidR="00D6618B" w:rsidRPr="00D6618B" w:rsidRDefault="00D6618B" w:rsidP="00C452F2">
            <w:pPr>
              <w:numPr>
                <w:ilvl w:val="0"/>
                <w:numId w:val="7"/>
              </w:numPr>
              <w:spacing w:line="260" w:lineRule="atLeast"/>
              <w:rPr>
                <w:lang w:val="de-CH"/>
              </w:rPr>
            </w:pPr>
            <w:r w:rsidRPr="00D6618B">
              <w:rPr>
                <w:lang w:val="de-CH"/>
              </w:rPr>
              <w:t>Ohne ins Detail einer Reservation zu gehen, kö</w:t>
            </w:r>
            <w:r w:rsidRPr="00D6618B">
              <w:rPr>
                <w:lang w:val="de-CH"/>
              </w:rPr>
              <w:t>n</w:t>
            </w:r>
            <w:r w:rsidRPr="00D6618B">
              <w:rPr>
                <w:lang w:val="de-CH"/>
              </w:rPr>
              <w:t>nen eine oder mehrere Reservationen aus dem Suchergebnis ausgewählt und dem Anlass hinz</w:t>
            </w:r>
            <w:r w:rsidRPr="00D6618B">
              <w:rPr>
                <w:lang w:val="de-CH"/>
              </w:rPr>
              <w:t>u</w:t>
            </w:r>
            <w:r w:rsidRPr="00D6618B">
              <w:rPr>
                <w:lang w:val="de-CH"/>
              </w:rPr>
              <w:t>gefügt werden</w:t>
            </w:r>
          </w:p>
          <w:p w:rsidR="00D6618B" w:rsidRPr="00D6618B" w:rsidRDefault="00D6618B" w:rsidP="00C452F2">
            <w:pPr>
              <w:numPr>
                <w:ilvl w:val="1"/>
                <w:numId w:val="7"/>
              </w:numPr>
              <w:spacing w:line="260" w:lineRule="atLeast"/>
              <w:ind w:left="1168"/>
              <w:rPr>
                <w:lang w:val="de-CH"/>
              </w:rPr>
            </w:pPr>
            <w:r w:rsidRPr="00D6618B">
              <w:rPr>
                <w:lang w:val="de-CH"/>
              </w:rPr>
              <w:t>Dabei bleiben alle Einstellungen, sowie allfä</w:t>
            </w:r>
            <w:r w:rsidRPr="00D6618B">
              <w:rPr>
                <w:lang w:val="de-CH"/>
              </w:rPr>
              <w:t>l</w:t>
            </w:r>
            <w:r w:rsidRPr="00D6618B">
              <w:rPr>
                <w:lang w:val="de-CH"/>
              </w:rPr>
              <w:t>lig gebuchte Dienstleistungen, zusätzliches Equipment und Teilnehmer vorhanden</w:t>
            </w:r>
          </w:p>
          <w:p w:rsidR="00D6618B" w:rsidRPr="00D6618B" w:rsidRDefault="00D6618B" w:rsidP="00C452F2">
            <w:pPr>
              <w:numPr>
                <w:ilvl w:val="1"/>
                <w:numId w:val="7"/>
              </w:numPr>
              <w:spacing w:line="260" w:lineRule="atLeast"/>
              <w:ind w:left="1168"/>
              <w:rPr>
                <w:lang w:val="de-CH"/>
              </w:rPr>
            </w:pPr>
            <w:r w:rsidRPr="00D6618B">
              <w:rPr>
                <w:lang w:val="de-CH"/>
              </w:rPr>
              <w:t>Müssen Einstellungen auf dieser Reservat</w:t>
            </w:r>
            <w:r w:rsidRPr="00D6618B">
              <w:rPr>
                <w:lang w:val="de-CH"/>
              </w:rPr>
              <w:t>i</w:t>
            </w:r>
            <w:r w:rsidRPr="00D6618B">
              <w:rPr>
                <w:lang w:val="de-CH"/>
              </w:rPr>
              <w:t>on verändert werden (via Detail), muss dies separat, nach dem hinzufügen der Reserv</w:t>
            </w:r>
            <w:r w:rsidRPr="00D6618B">
              <w:rPr>
                <w:lang w:val="de-CH"/>
              </w:rPr>
              <w:t>a</w:t>
            </w:r>
            <w:r w:rsidRPr="00D6618B">
              <w:rPr>
                <w:lang w:val="de-CH"/>
              </w:rPr>
              <w:t>tion zum Anlass, erfolgen.</w:t>
            </w:r>
          </w:p>
          <w:p w:rsidR="00D6618B" w:rsidRPr="00D6618B" w:rsidRDefault="00D6618B" w:rsidP="00C452F2">
            <w:pPr>
              <w:numPr>
                <w:ilvl w:val="0"/>
                <w:numId w:val="8"/>
              </w:numPr>
              <w:spacing w:line="260" w:lineRule="atLeast"/>
              <w:rPr>
                <w:lang w:val="de-CH"/>
              </w:rPr>
            </w:pPr>
            <w:r w:rsidRPr="00D6618B">
              <w:rPr>
                <w:lang w:val="de-CH"/>
              </w:rPr>
              <w:t>Um die jeweiligen Aktionen ausführen zu können, bedarf es sowohl entsprechender Funktions- als auch Datenrechten.</w:t>
            </w:r>
          </w:p>
        </w:tc>
      </w:tr>
      <w:tr w:rsidR="005C5545" w:rsidRPr="00D6618B" w:rsidTr="000F0EEE">
        <w:tc>
          <w:tcPr>
            <w:tcW w:w="9464" w:type="dxa"/>
            <w:gridSpan w:val="2"/>
          </w:tcPr>
          <w:p w:rsidR="005C5545" w:rsidRPr="00D6618B" w:rsidRDefault="005C5545" w:rsidP="004F56BC">
            <w:pPr>
              <w:tabs>
                <w:tab w:val="left" w:pos="5220"/>
              </w:tabs>
              <w:rPr>
                <w:lang w:val="de-CH"/>
              </w:rPr>
            </w:pPr>
            <w:r>
              <w:rPr>
                <w:noProof/>
                <w:lang w:val="de-CH" w:eastAsia="de-CH"/>
              </w:rPr>
              <w:drawing>
                <wp:inline distT="0" distB="0" distL="0" distR="0">
                  <wp:extent cx="5872480" cy="4713605"/>
                  <wp:effectExtent l="19050" t="0" r="0" b="0"/>
                  <wp:docPr id="6" name="Picture 5" descr="event_reservation_hinzufüge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vent_reservation_hinzufügen.jp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2480" cy="471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618B" w:rsidRPr="00007D36" w:rsidRDefault="00D6618B" w:rsidP="00D6618B">
      <w:pPr>
        <w:rPr>
          <w:lang w:val="de-DE"/>
        </w:rPr>
      </w:pPr>
    </w:p>
    <w:p w:rsidR="00D6618B" w:rsidRPr="00007D36" w:rsidRDefault="00D6618B" w:rsidP="00D6618B">
      <w:pPr>
        <w:rPr>
          <w:lang w:val="de-DE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077"/>
        <w:gridCol w:w="5387"/>
      </w:tblGrid>
      <w:tr w:rsidR="00D6618B" w:rsidRPr="009E359C" w:rsidTr="005C5545">
        <w:tc>
          <w:tcPr>
            <w:tcW w:w="9464" w:type="dxa"/>
            <w:gridSpan w:val="2"/>
          </w:tcPr>
          <w:p w:rsidR="00D6618B" w:rsidRPr="00D6618B" w:rsidRDefault="00D6618B" w:rsidP="004F56BC">
            <w:pPr>
              <w:pStyle w:val="ListParagraph"/>
              <w:ind w:left="0"/>
              <w:rPr>
                <w:lang w:val="de-CH"/>
              </w:rPr>
            </w:pPr>
            <w:r w:rsidRPr="00007D36">
              <w:rPr>
                <w:b/>
                <w:bCs/>
                <w:sz w:val="32"/>
                <w:lang w:val="de-DE"/>
              </w:rPr>
              <w:t xml:space="preserve">Schritt </w:t>
            </w:r>
            <w:r w:rsidR="005C5545">
              <w:rPr>
                <w:b/>
                <w:bCs/>
                <w:sz w:val="32"/>
                <w:lang w:val="de-DE"/>
              </w:rPr>
              <w:t>5</w:t>
            </w:r>
            <w:r w:rsidRPr="00007D36">
              <w:rPr>
                <w:b/>
                <w:bCs/>
                <w:sz w:val="32"/>
                <w:lang w:val="de-DE"/>
              </w:rPr>
              <w:t xml:space="preserve"> </w:t>
            </w:r>
            <w:r w:rsidRPr="00007D36">
              <w:rPr>
                <w:b/>
                <w:bCs/>
                <w:sz w:val="21"/>
                <w:szCs w:val="21"/>
                <w:lang w:val="de-DE"/>
              </w:rPr>
              <w:t>-</w:t>
            </w:r>
            <w:r w:rsidRPr="00007D36">
              <w:rPr>
                <w:sz w:val="21"/>
                <w:szCs w:val="21"/>
                <w:lang w:val="de-DE"/>
              </w:rPr>
              <w:t xml:space="preserve"> </w:t>
            </w:r>
            <w:r w:rsidRPr="00D6618B">
              <w:rPr>
                <w:sz w:val="21"/>
                <w:szCs w:val="21"/>
                <w:lang w:val="de-CH"/>
              </w:rPr>
              <w:t>Nutzer kann zu dem aktuell gewählten Anlass zugeordnete Reservationen anze</w:t>
            </w:r>
            <w:r w:rsidRPr="00D6618B">
              <w:rPr>
                <w:sz w:val="21"/>
                <w:szCs w:val="21"/>
                <w:lang w:val="de-CH"/>
              </w:rPr>
              <w:t>i</w:t>
            </w:r>
            <w:r w:rsidRPr="00D6618B">
              <w:rPr>
                <w:sz w:val="21"/>
                <w:szCs w:val="21"/>
                <w:lang w:val="de-CH"/>
              </w:rPr>
              <w:t>gen lassen, editieren, entfernen oder löschen</w:t>
            </w:r>
          </w:p>
          <w:p w:rsidR="00D6618B" w:rsidRPr="00D6618B" w:rsidRDefault="00D6618B" w:rsidP="004F56BC">
            <w:pPr>
              <w:pStyle w:val="ListParagraph"/>
              <w:ind w:left="0"/>
              <w:rPr>
                <w:lang w:val="de-CH"/>
              </w:rPr>
            </w:pPr>
          </w:p>
        </w:tc>
      </w:tr>
      <w:tr w:rsidR="00D6618B" w:rsidRPr="009E359C" w:rsidTr="005C5545">
        <w:tc>
          <w:tcPr>
            <w:tcW w:w="9464" w:type="dxa"/>
            <w:gridSpan w:val="2"/>
          </w:tcPr>
          <w:p w:rsidR="00D6618B" w:rsidRPr="00007D36" w:rsidRDefault="00D6618B" w:rsidP="004F56BC">
            <w:pPr>
              <w:rPr>
                <w:lang w:val="de-DE"/>
              </w:rPr>
            </w:pPr>
            <w:r w:rsidRPr="00007D36">
              <w:rPr>
                <w:b/>
                <w:lang w:val="de-DE"/>
              </w:rPr>
              <w:t>Beschreibung</w:t>
            </w:r>
          </w:p>
          <w:p w:rsidR="00D6618B" w:rsidRPr="00D6618B" w:rsidRDefault="00D6618B" w:rsidP="004F56BC">
            <w:pPr>
              <w:rPr>
                <w:lang w:val="de-CH"/>
              </w:rPr>
            </w:pPr>
            <w:r w:rsidRPr="00D6618B">
              <w:rPr>
                <w:lang w:val="de-CH"/>
              </w:rPr>
              <w:t>Die bereits dem Anlass zugeordneten Reservationen werden in einer Liste</w:t>
            </w:r>
            <w:r w:rsidR="005C5545">
              <w:rPr>
                <w:lang w:val="de-CH"/>
              </w:rPr>
              <w:t xml:space="preserve"> </w:t>
            </w:r>
            <w:r w:rsidRPr="00D6618B">
              <w:rPr>
                <w:lang w:val="de-CH"/>
              </w:rPr>
              <w:t>dargestellt. Die Reservati</w:t>
            </w:r>
            <w:r w:rsidRPr="00D6618B">
              <w:rPr>
                <w:lang w:val="de-CH"/>
              </w:rPr>
              <w:t>o</w:t>
            </w:r>
            <w:r w:rsidRPr="00D6618B">
              <w:rPr>
                <w:lang w:val="de-CH"/>
              </w:rPr>
              <w:t xml:space="preserve">nen können </w:t>
            </w:r>
            <w:r w:rsidRPr="00D6618B">
              <w:rPr>
                <w:b/>
                <w:lang w:val="de-CH"/>
              </w:rPr>
              <w:t>editiert</w:t>
            </w:r>
            <w:r w:rsidR="005C5545">
              <w:rPr>
                <w:b/>
                <w:lang w:val="de-CH"/>
              </w:rPr>
              <w:t xml:space="preserve"> (Detail)</w:t>
            </w:r>
            <w:r w:rsidRPr="00D6618B">
              <w:rPr>
                <w:lang w:val="de-CH"/>
              </w:rPr>
              <w:t xml:space="preserve">, aus dem Anlass </w:t>
            </w:r>
            <w:r w:rsidRPr="00D6618B">
              <w:rPr>
                <w:b/>
                <w:lang w:val="de-CH"/>
              </w:rPr>
              <w:t>entfernt</w:t>
            </w:r>
            <w:r w:rsidRPr="00D6618B">
              <w:rPr>
                <w:lang w:val="de-CH"/>
              </w:rPr>
              <w:t xml:space="preserve"> oder </w:t>
            </w:r>
            <w:r w:rsidRPr="00D6618B">
              <w:rPr>
                <w:b/>
                <w:lang w:val="de-CH"/>
              </w:rPr>
              <w:t>gelöscht</w:t>
            </w:r>
            <w:r w:rsidRPr="00D6618B">
              <w:rPr>
                <w:lang w:val="de-CH"/>
              </w:rPr>
              <w:t xml:space="preserve"> werden.</w:t>
            </w:r>
          </w:p>
          <w:p w:rsidR="00D6618B" w:rsidRPr="00007D36" w:rsidRDefault="00D6618B" w:rsidP="004F56BC">
            <w:pPr>
              <w:rPr>
                <w:lang w:val="de-DE"/>
              </w:rPr>
            </w:pPr>
          </w:p>
        </w:tc>
      </w:tr>
      <w:tr w:rsidR="00D6618B" w:rsidRPr="00007D36" w:rsidTr="005C5545">
        <w:tc>
          <w:tcPr>
            <w:tcW w:w="407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Controls</w:t>
            </w:r>
          </w:p>
        </w:tc>
        <w:tc>
          <w:tcPr>
            <w:tcW w:w="538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Regeln und Bedingungen</w:t>
            </w:r>
          </w:p>
        </w:tc>
      </w:tr>
      <w:tr w:rsidR="00D6618B" w:rsidRPr="009E359C" w:rsidTr="005C5545">
        <w:tc>
          <w:tcPr>
            <w:tcW w:w="407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INHALTSBEREICH – Tabelle/Liste</w:t>
            </w:r>
          </w:p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„Reservationen“</w:t>
            </w:r>
          </w:p>
          <w:p w:rsidR="00D6618B" w:rsidRPr="00007D36" w:rsidRDefault="00D6618B" w:rsidP="00C452F2">
            <w:pPr>
              <w:numPr>
                <w:ilvl w:val="0"/>
                <w:numId w:val="9"/>
              </w:numPr>
              <w:spacing w:line="260" w:lineRule="atLeast"/>
              <w:jc w:val="both"/>
              <w:rPr>
                <w:szCs w:val="21"/>
              </w:rPr>
            </w:pPr>
            <w:r w:rsidRPr="00007D36">
              <w:rPr>
                <w:szCs w:val="21"/>
              </w:rPr>
              <w:t>Reservations-ID</w:t>
            </w:r>
          </w:p>
          <w:p w:rsidR="00D6618B" w:rsidRPr="000E20CB" w:rsidRDefault="00D6618B" w:rsidP="00C452F2">
            <w:pPr>
              <w:numPr>
                <w:ilvl w:val="0"/>
                <w:numId w:val="9"/>
              </w:numPr>
              <w:spacing w:line="260" w:lineRule="atLeast"/>
              <w:jc w:val="both"/>
              <w:rPr>
                <w:szCs w:val="21"/>
                <w:lang w:val="de-CH"/>
              </w:rPr>
            </w:pPr>
            <w:r w:rsidRPr="000E20CB">
              <w:rPr>
                <w:szCs w:val="21"/>
                <w:lang w:val="de-CH"/>
              </w:rPr>
              <w:t>Bezeichnung</w:t>
            </w:r>
            <w:r w:rsidR="000E20CB" w:rsidRPr="000E20CB">
              <w:rPr>
                <w:szCs w:val="21"/>
                <w:lang w:val="de-CH"/>
              </w:rPr>
              <w:t xml:space="preserve"> (inkl. </w:t>
            </w:r>
            <w:r w:rsidR="000E20CB">
              <w:rPr>
                <w:szCs w:val="21"/>
                <w:lang w:val="de-CH"/>
              </w:rPr>
              <w:t>View Link)</w:t>
            </w:r>
          </w:p>
          <w:p w:rsidR="00D6618B" w:rsidRPr="000E20CB" w:rsidRDefault="00D6618B" w:rsidP="00C452F2">
            <w:pPr>
              <w:numPr>
                <w:ilvl w:val="0"/>
                <w:numId w:val="9"/>
              </w:numPr>
              <w:spacing w:line="260" w:lineRule="atLeast"/>
              <w:jc w:val="both"/>
              <w:rPr>
                <w:szCs w:val="21"/>
                <w:lang w:val="de-CH"/>
              </w:rPr>
            </w:pPr>
            <w:r w:rsidRPr="000E20CB">
              <w:rPr>
                <w:szCs w:val="21"/>
                <w:lang w:val="de-CH"/>
              </w:rPr>
              <w:t>Standort</w:t>
            </w:r>
          </w:p>
          <w:p w:rsidR="00D6618B" w:rsidRPr="000E20CB" w:rsidRDefault="00D6618B" w:rsidP="00C452F2">
            <w:pPr>
              <w:numPr>
                <w:ilvl w:val="0"/>
                <w:numId w:val="9"/>
              </w:numPr>
              <w:spacing w:line="260" w:lineRule="atLeast"/>
              <w:jc w:val="both"/>
              <w:rPr>
                <w:szCs w:val="21"/>
                <w:lang w:val="de-CH"/>
              </w:rPr>
            </w:pPr>
            <w:r w:rsidRPr="000E20CB">
              <w:rPr>
                <w:szCs w:val="21"/>
                <w:lang w:val="de-CH"/>
              </w:rPr>
              <w:t>Start</w:t>
            </w:r>
          </w:p>
          <w:p w:rsidR="00D6618B" w:rsidRPr="000E20CB" w:rsidRDefault="00D6618B" w:rsidP="00C452F2">
            <w:pPr>
              <w:numPr>
                <w:ilvl w:val="0"/>
                <w:numId w:val="9"/>
              </w:numPr>
              <w:spacing w:line="260" w:lineRule="atLeast"/>
              <w:jc w:val="both"/>
              <w:rPr>
                <w:szCs w:val="21"/>
                <w:lang w:val="de-CH"/>
              </w:rPr>
            </w:pPr>
            <w:r w:rsidRPr="000E20CB">
              <w:rPr>
                <w:szCs w:val="21"/>
                <w:lang w:val="de-CH"/>
              </w:rPr>
              <w:t>Ende</w:t>
            </w:r>
          </w:p>
          <w:p w:rsidR="00D6618B" w:rsidRPr="000E20CB" w:rsidRDefault="005C5545" w:rsidP="00C452F2">
            <w:pPr>
              <w:numPr>
                <w:ilvl w:val="0"/>
                <w:numId w:val="9"/>
              </w:numPr>
              <w:spacing w:line="260" w:lineRule="atLeast"/>
              <w:jc w:val="both"/>
              <w:rPr>
                <w:szCs w:val="21"/>
                <w:lang w:val="de-CH"/>
              </w:rPr>
            </w:pPr>
            <w:r w:rsidRPr="000E20CB">
              <w:rPr>
                <w:szCs w:val="21"/>
                <w:lang w:val="de-CH"/>
              </w:rPr>
              <w:t>Ersteller</w:t>
            </w:r>
          </w:p>
          <w:p w:rsidR="00D6618B" w:rsidRPr="000E20CB" w:rsidRDefault="005C5545" w:rsidP="00C452F2">
            <w:pPr>
              <w:numPr>
                <w:ilvl w:val="0"/>
                <w:numId w:val="9"/>
              </w:numPr>
              <w:spacing w:line="260" w:lineRule="atLeast"/>
              <w:jc w:val="both"/>
              <w:rPr>
                <w:szCs w:val="21"/>
                <w:lang w:val="de-CH"/>
              </w:rPr>
            </w:pPr>
            <w:r w:rsidRPr="000E20CB">
              <w:rPr>
                <w:szCs w:val="21"/>
                <w:lang w:val="de-CH"/>
              </w:rPr>
              <w:t>Organisator</w:t>
            </w:r>
          </w:p>
          <w:p w:rsidR="005C5545" w:rsidRPr="000E20CB" w:rsidRDefault="005C5545" w:rsidP="00C452F2">
            <w:pPr>
              <w:numPr>
                <w:ilvl w:val="0"/>
                <w:numId w:val="9"/>
              </w:numPr>
              <w:spacing w:line="260" w:lineRule="atLeast"/>
              <w:jc w:val="both"/>
              <w:rPr>
                <w:szCs w:val="21"/>
                <w:lang w:val="de-CH"/>
              </w:rPr>
            </w:pPr>
            <w:r w:rsidRPr="000E20CB">
              <w:rPr>
                <w:szCs w:val="21"/>
                <w:lang w:val="de-CH"/>
              </w:rPr>
              <w:t>Kosten</w:t>
            </w:r>
          </w:p>
          <w:p w:rsidR="00D6618B" w:rsidRPr="000E20CB" w:rsidRDefault="005C5545" w:rsidP="00C452F2">
            <w:pPr>
              <w:numPr>
                <w:ilvl w:val="0"/>
                <w:numId w:val="9"/>
              </w:numPr>
              <w:spacing w:line="260" w:lineRule="atLeast"/>
              <w:jc w:val="both"/>
              <w:rPr>
                <w:szCs w:val="21"/>
                <w:lang w:val="de-CH"/>
              </w:rPr>
            </w:pPr>
            <w:r w:rsidRPr="000E20CB">
              <w:rPr>
                <w:szCs w:val="21"/>
                <w:lang w:val="de-CH"/>
              </w:rPr>
              <w:t>Art (Raum, Equipment, etc.)</w:t>
            </w:r>
          </w:p>
          <w:p w:rsidR="0026635F" w:rsidRPr="000E20CB" w:rsidRDefault="0026635F" w:rsidP="00C452F2">
            <w:pPr>
              <w:numPr>
                <w:ilvl w:val="0"/>
                <w:numId w:val="9"/>
              </w:numPr>
              <w:spacing w:line="260" w:lineRule="atLeast"/>
              <w:jc w:val="both"/>
              <w:rPr>
                <w:szCs w:val="21"/>
                <w:lang w:val="de-CH"/>
              </w:rPr>
            </w:pPr>
            <w:r w:rsidRPr="000E20CB">
              <w:rPr>
                <w:szCs w:val="21"/>
                <w:lang w:val="de-CH"/>
              </w:rPr>
              <w:t>Icon “Edit”</w:t>
            </w:r>
          </w:p>
          <w:p w:rsidR="00D6618B" w:rsidRPr="000E20CB" w:rsidRDefault="00D6618B" w:rsidP="004F56BC">
            <w:pPr>
              <w:rPr>
                <w:szCs w:val="21"/>
                <w:lang w:val="de-CH"/>
              </w:rPr>
            </w:pPr>
          </w:p>
          <w:p w:rsidR="00D6618B" w:rsidRPr="005C5545" w:rsidRDefault="00D6618B" w:rsidP="004F56BC">
            <w:pPr>
              <w:rPr>
                <w:szCs w:val="21"/>
                <w:lang w:val="de-CH"/>
              </w:rPr>
            </w:pPr>
            <w:r w:rsidRPr="005C5545">
              <w:rPr>
                <w:szCs w:val="21"/>
                <w:lang w:val="de-CH"/>
              </w:rPr>
              <w:t xml:space="preserve">Mögliche Buttons: </w:t>
            </w:r>
          </w:p>
          <w:p w:rsidR="0026635F" w:rsidRPr="005C5545" w:rsidRDefault="00D6618B" w:rsidP="004F56BC">
            <w:pPr>
              <w:rPr>
                <w:szCs w:val="21"/>
                <w:lang w:val="de-CH"/>
              </w:rPr>
            </w:pPr>
            <w:r w:rsidRPr="00007D36">
              <w:rPr>
                <w:szCs w:val="21"/>
              </w:rPr>
              <w:sym w:font="Wingdings" w:char="F0E0"/>
            </w:r>
            <w:r w:rsidRPr="005C5545">
              <w:rPr>
                <w:szCs w:val="21"/>
                <w:lang w:val="de-CH"/>
              </w:rPr>
              <w:t xml:space="preserve"> </w:t>
            </w:r>
            <w:r w:rsidR="0026635F">
              <w:rPr>
                <w:szCs w:val="21"/>
                <w:lang w:val="de-CH"/>
              </w:rPr>
              <w:t>Löschen</w:t>
            </w:r>
          </w:p>
          <w:p w:rsidR="00D6618B" w:rsidRPr="005C5545" w:rsidRDefault="00D6618B" w:rsidP="004F56BC">
            <w:pPr>
              <w:rPr>
                <w:szCs w:val="21"/>
                <w:lang w:val="de-CH"/>
              </w:rPr>
            </w:pPr>
            <w:r w:rsidRPr="00007D36">
              <w:rPr>
                <w:szCs w:val="21"/>
              </w:rPr>
              <w:sym w:font="Wingdings" w:char="F0E0"/>
            </w:r>
            <w:r w:rsidRPr="005C5545">
              <w:rPr>
                <w:szCs w:val="21"/>
                <w:lang w:val="de-CH"/>
              </w:rPr>
              <w:t xml:space="preserve"> </w:t>
            </w:r>
            <w:r w:rsidR="0026635F">
              <w:rPr>
                <w:szCs w:val="21"/>
                <w:lang w:val="de-CH"/>
              </w:rPr>
              <w:t>Entfernen</w:t>
            </w:r>
          </w:p>
          <w:p w:rsidR="00D6618B" w:rsidRPr="005C5545" w:rsidRDefault="00D6618B" w:rsidP="004F56BC">
            <w:pPr>
              <w:rPr>
                <w:szCs w:val="21"/>
                <w:lang w:val="de-CH"/>
              </w:rPr>
            </w:pPr>
            <w:r w:rsidRPr="00007D36">
              <w:rPr>
                <w:szCs w:val="21"/>
                <w:lang w:val="en-US"/>
              </w:rPr>
              <w:sym w:font="Wingdings" w:char="F0E0"/>
            </w:r>
            <w:r w:rsidRPr="005C5545">
              <w:rPr>
                <w:szCs w:val="21"/>
                <w:lang w:val="de-CH"/>
              </w:rPr>
              <w:t xml:space="preserve"> Abbrechen</w:t>
            </w:r>
          </w:p>
          <w:p w:rsidR="00D6618B" w:rsidRPr="00007D36" w:rsidRDefault="00D6618B" w:rsidP="004F56BC">
            <w:pPr>
              <w:rPr>
                <w:lang w:val="de-DE"/>
              </w:rPr>
            </w:pPr>
          </w:p>
          <w:p w:rsidR="00D6618B" w:rsidRPr="00007D36" w:rsidRDefault="00D6618B" w:rsidP="004F56BC">
            <w:pPr>
              <w:pStyle w:val="ListParagraph"/>
              <w:ind w:left="0"/>
              <w:rPr>
                <w:b/>
                <w:lang w:val="de-DE"/>
              </w:rPr>
            </w:pPr>
          </w:p>
        </w:tc>
        <w:tc>
          <w:tcPr>
            <w:tcW w:w="5387" w:type="dxa"/>
          </w:tcPr>
          <w:p w:rsidR="00D6618B" w:rsidRPr="00007D36" w:rsidRDefault="00D6618B" w:rsidP="004F56BC">
            <w:pPr>
              <w:tabs>
                <w:tab w:val="left" w:pos="5220"/>
              </w:tabs>
              <w:rPr>
                <w:lang w:val="de-DE"/>
              </w:rPr>
            </w:pPr>
          </w:p>
          <w:p w:rsidR="00D6618B" w:rsidRPr="00007D36" w:rsidRDefault="00D6618B" w:rsidP="004F56BC">
            <w:pPr>
              <w:tabs>
                <w:tab w:val="left" w:pos="5220"/>
              </w:tabs>
            </w:pPr>
            <w:r w:rsidRPr="00007D36">
              <w:rPr>
                <w:b/>
                <w:lang w:val="de-DE"/>
              </w:rPr>
              <w:t>Allgemeine Regeln:</w:t>
            </w:r>
          </w:p>
          <w:p w:rsidR="00D6618B" w:rsidRPr="00D6618B" w:rsidRDefault="00D6618B" w:rsidP="00C452F2">
            <w:pPr>
              <w:numPr>
                <w:ilvl w:val="0"/>
                <w:numId w:val="7"/>
              </w:numPr>
              <w:spacing w:line="260" w:lineRule="atLeast"/>
              <w:rPr>
                <w:lang w:val="de-CH"/>
              </w:rPr>
            </w:pPr>
            <w:r w:rsidRPr="00D6618B">
              <w:rPr>
                <w:lang w:val="de-CH"/>
              </w:rPr>
              <w:t>Ohne ins Detail einer Reservation zu gehen, kö</w:t>
            </w:r>
            <w:r w:rsidRPr="00D6618B">
              <w:rPr>
                <w:lang w:val="de-CH"/>
              </w:rPr>
              <w:t>n</w:t>
            </w:r>
            <w:r w:rsidRPr="00D6618B">
              <w:rPr>
                <w:lang w:val="de-CH"/>
              </w:rPr>
              <w:t>nen eine oder mehrere Reservationen auswählen und vom Anlass entfernt</w:t>
            </w:r>
            <w:r w:rsidR="00406F29">
              <w:rPr>
                <w:lang w:val="de-CH"/>
              </w:rPr>
              <w:t>, gelöscht</w:t>
            </w:r>
            <w:r w:rsidRPr="00D6618B">
              <w:rPr>
                <w:lang w:val="de-CH"/>
              </w:rPr>
              <w:t xml:space="preserve"> oder </w:t>
            </w:r>
            <w:r w:rsidR="00406F29">
              <w:rPr>
                <w:lang w:val="de-CH"/>
              </w:rPr>
              <w:t>annulliert</w:t>
            </w:r>
          </w:p>
          <w:p w:rsidR="00D6618B" w:rsidRPr="00D6618B" w:rsidRDefault="00D6618B" w:rsidP="00C452F2">
            <w:pPr>
              <w:numPr>
                <w:ilvl w:val="1"/>
                <w:numId w:val="7"/>
              </w:numPr>
              <w:spacing w:line="260" w:lineRule="atLeast"/>
              <w:ind w:left="1168"/>
              <w:rPr>
                <w:lang w:val="de-CH"/>
              </w:rPr>
            </w:pPr>
            <w:r w:rsidRPr="00D6618B">
              <w:rPr>
                <w:lang w:val="de-CH"/>
              </w:rPr>
              <w:t xml:space="preserve">beim </w:t>
            </w:r>
            <w:r w:rsidR="005C5545">
              <w:rPr>
                <w:lang w:val="de-CH"/>
              </w:rPr>
              <w:t>E</w:t>
            </w:r>
            <w:r w:rsidRPr="00D6618B">
              <w:rPr>
                <w:lang w:val="de-CH"/>
              </w:rPr>
              <w:t>ntfernen wird die Reservation vom Anlass getrennt, die Reservation selbst bleibt aber bestehen, als Einzelreservation</w:t>
            </w:r>
          </w:p>
          <w:p w:rsidR="00D6618B" w:rsidRDefault="005C5545" w:rsidP="00C452F2">
            <w:pPr>
              <w:numPr>
                <w:ilvl w:val="1"/>
                <w:numId w:val="7"/>
              </w:numPr>
              <w:spacing w:line="260" w:lineRule="atLeast"/>
              <w:ind w:left="1168"/>
              <w:rPr>
                <w:lang w:val="de-CH"/>
              </w:rPr>
            </w:pPr>
            <w:r>
              <w:rPr>
                <w:lang w:val="de-CH"/>
              </w:rPr>
              <w:t xml:space="preserve">beim </w:t>
            </w:r>
            <w:r w:rsidR="00406F29">
              <w:rPr>
                <w:lang w:val="de-CH"/>
              </w:rPr>
              <w:t>Annullieren</w:t>
            </w:r>
            <w:r w:rsidR="00D6618B" w:rsidRPr="00D6618B">
              <w:rPr>
                <w:lang w:val="de-CH"/>
              </w:rPr>
              <w:t xml:space="preserve"> wird die Reservation </w:t>
            </w:r>
            <w:r>
              <w:rPr>
                <w:lang w:val="de-CH"/>
              </w:rPr>
              <w:t xml:space="preserve">(und Verknüpfung) </w:t>
            </w:r>
            <w:r w:rsidR="00406F29">
              <w:rPr>
                <w:lang w:val="de-CH"/>
              </w:rPr>
              <w:t>annulliert</w:t>
            </w:r>
          </w:p>
          <w:p w:rsidR="00406F29" w:rsidRPr="00D6618B" w:rsidRDefault="00406F29" w:rsidP="00C452F2">
            <w:pPr>
              <w:numPr>
                <w:ilvl w:val="1"/>
                <w:numId w:val="7"/>
              </w:numPr>
              <w:spacing w:line="260" w:lineRule="atLeast"/>
              <w:ind w:left="1168"/>
              <w:rPr>
                <w:lang w:val="de-CH"/>
              </w:rPr>
            </w:pPr>
            <w:r>
              <w:rPr>
                <w:lang w:val="de-CH"/>
              </w:rPr>
              <w:t>beim Löschen wird die Reservation und Ve</w:t>
            </w:r>
            <w:r>
              <w:rPr>
                <w:lang w:val="de-CH"/>
              </w:rPr>
              <w:t>r</w:t>
            </w:r>
            <w:r>
              <w:rPr>
                <w:lang w:val="de-CH"/>
              </w:rPr>
              <w:t>knüpfung definitiv gelöscht</w:t>
            </w:r>
          </w:p>
          <w:p w:rsidR="00D6618B" w:rsidRPr="00D6618B" w:rsidRDefault="00D6618B" w:rsidP="00C452F2">
            <w:pPr>
              <w:numPr>
                <w:ilvl w:val="0"/>
                <w:numId w:val="7"/>
              </w:numPr>
              <w:spacing w:line="260" w:lineRule="atLeast"/>
              <w:rPr>
                <w:lang w:val="de-CH"/>
              </w:rPr>
            </w:pPr>
            <w:r w:rsidRPr="00D6618B">
              <w:rPr>
                <w:lang w:val="de-CH"/>
              </w:rPr>
              <w:t>Es ist auch möglich, ins Detail einer Reservation zu gelangen und diese entsprechende zu muti</w:t>
            </w:r>
            <w:r w:rsidRPr="00D6618B">
              <w:rPr>
                <w:lang w:val="de-CH"/>
              </w:rPr>
              <w:t>e</w:t>
            </w:r>
            <w:r w:rsidRPr="00D6618B">
              <w:rPr>
                <w:lang w:val="de-CH"/>
              </w:rPr>
              <w:t>ren</w:t>
            </w:r>
          </w:p>
        </w:tc>
      </w:tr>
      <w:tr w:rsidR="005C5545" w:rsidRPr="00D6618B" w:rsidTr="000F0EEE">
        <w:tc>
          <w:tcPr>
            <w:tcW w:w="9464" w:type="dxa"/>
            <w:gridSpan w:val="2"/>
          </w:tcPr>
          <w:p w:rsidR="005C5545" w:rsidRPr="00007D36" w:rsidRDefault="005C5545" w:rsidP="004F56BC">
            <w:pPr>
              <w:tabs>
                <w:tab w:val="left" w:pos="5220"/>
              </w:tabs>
              <w:rPr>
                <w:lang w:val="de-DE"/>
              </w:rPr>
            </w:pPr>
            <w:r>
              <w:rPr>
                <w:noProof/>
                <w:lang w:val="de-CH" w:eastAsia="de-CH"/>
              </w:rPr>
              <w:drawing>
                <wp:inline distT="0" distB="0" distL="0" distR="0">
                  <wp:extent cx="5872480" cy="4713605"/>
                  <wp:effectExtent l="19050" t="0" r="0" b="0"/>
                  <wp:docPr id="7" name="Picture 6" descr="Event_Ressour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vent_Ressource.jp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2480" cy="471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618B" w:rsidRPr="00007D36" w:rsidRDefault="00D6618B" w:rsidP="00D6618B">
      <w:pPr>
        <w:rPr>
          <w:lang w:val="de-DE"/>
        </w:rPr>
      </w:pPr>
    </w:p>
    <w:p w:rsidR="00D6618B" w:rsidRPr="00007D36" w:rsidRDefault="00D6618B" w:rsidP="00D6618B">
      <w:pPr>
        <w:rPr>
          <w:lang w:val="de-DE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077"/>
        <w:gridCol w:w="5387"/>
      </w:tblGrid>
      <w:tr w:rsidR="00D6618B" w:rsidRPr="009E359C" w:rsidTr="000E20CB">
        <w:tc>
          <w:tcPr>
            <w:tcW w:w="9464" w:type="dxa"/>
            <w:gridSpan w:val="2"/>
          </w:tcPr>
          <w:p w:rsidR="00D6618B" w:rsidRPr="00D6618B" w:rsidRDefault="00D6618B" w:rsidP="004F56BC">
            <w:pPr>
              <w:pStyle w:val="ListParagraph"/>
              <w:ind w:left="0"/>
              <w:rPr>
                <w:sz w:val="21"/>
                <w:szCs w:val="21"/>
                <w:lang w:val="de-CH"/>
              </w:rPr>
            </w:pPr>
            <w:r w:rsidRPr="00007D36">
              <w:rPr>
                <w:b/>
                <w:bCs/>
                <w:sz w:val="32"/>
                <w:lang w:val="de-DE"/>
              </w:rPr>
              <w:t xml:space="preserve">Schritt </w:t>
            </w:r>
            <w:r w:rsidR="000E20CB">
              <w:rPr>
                <w:b/>
                <w:bCs/>
                <w:sz w:val="32"/>
                <w:lang w:val="de-DE"/>
              </w:rPr>
              <w:t>6</w:t>
            </w:r>
            <w:r w:rsidRPr="00007D36">
              <w:rPr>
                <w:b/>
                <w:bCs/>
                <w:sz w:val="32"/>
                <w:lang w:val="de-DE"/>
              </w:rPr>
              <w:t xml:space="preserve"> </w:t>
            </w:r>
            <w:r w:rsidRPr="00007D36">
              <w:rPr>
                <w:b/>
                <w:bCs/>
                <w:sz w:val="21"/>
                <w:szCs w:val="21"/>
                <w:lang w:val="de-DE"/>
              </w:rPr>
              <w:t>-</w:t>
            </w:r>
            <w:r w:rsidRPr="00007D36">
              <w:rPr>
                <w:sz w:val="21"/>
                <w:szCs w:val="21"/>
                <w:lang w:val="de-DE"/>
              </w:rPr>
              <w:t xml:space="preserve"> </w:t>
            </w:r>
            <w:r w:rsidRPr="00D6618B">
              <w:rPr>
                <w:sz w:val="21"/>
                <w:szCs w:val="21"/>
                <w:lang w:val="de-CH"/>
              </w:rPr>
              <w:t>Nutzer kann nach Angebote/Dienstleistungen suchen/filtern und diese dem Anlass hinzuzufügen</w:t>
            </w:r>
          </w:p>
          <w:p w:rsidR="00D6618B" w:rsidRPr="00D6618B" w:rsidRDefault="00D6618B" w:rsidP="004F56BC">
            <w:pPr>
              <w:tabs>
                <w:tab w:val="left" w:pos="5220"/>
              </w:tabs>
              <w:rPr>
                <w:lang w:val="de-CH"/>
              </w:rPr>
            </w:pPr>
          </w:p>
        </w:tc>
      </w:tr>
      <w:tr w:rsidR="00D6618B" w:rsidRPr="009E359C" w:rsidTr="000E20CB">
        <w:tc>
          <w:tcPr>
            <w:tcW w:w="9464" w:type="dxa"/>
            <w:gridSpan w:val="2"/>
          </w:tcPr>
          <w:p w:rsidR="00D6618B" w:rsidRPr="00007D36" w:rsidRDefault="00D6618B" w:rsidP="004F56BC">
            <w:pPr>
              <w:rPr>
                <w:lang w:val="de-DE"/>
              </w:rPr>
            </w:pPr>
            <w:r w:rsidRPr="00007D36">
              <w:rPr>
                <w:b/>
                <w:lang w:val="de-DE"/>
              </w:rPr>
              <w:t>Beschreibung</w:t>
            </w:r>
          </w:p>
          <w:p w:rsidR="00D6618B" w:rsidRPr="00D6618B" w:rsidRDefault="00D6618B" w:rsidP="004F56BC">
            <w:pPr>
              <w:rPr>
                <w:lang w:val="de-CH"/>
              </w:rPr>
            </w:pPr>
            <w:r w:rsidRPr="00D6618B">
              <w:rPr>
                <w:lang w:val="de-CH"/>
              </w:rPr>
              <w:t xml:space="preserve">Angebote/Dienstleistungen können über eine </w:t>
            </w:r>
            <w:ins w:id="54" w:author="Tim Bänziger" w:date="2009-07-01T17:29:00Z">
              <w:r w:rsidR="00277654">
                <w:rPr>
                  <w:lang w:val="de-CH"/>
                </w:rPr>
                <w:t xml:space="preserve">integrierte </w:t>
              </w:r>
            </w:ins>
            <w:del w:id="55" w:author="Tim Bänziger" w:date="2009-07-01T17:29:00Z">
              <w:r w:rsidRPr="00D6618B" w:rsidDel="00277654">
                <w:rPr>
                  <w:lang w:val="de-CH"/>
                </w:rPr>
                <w:delText>Angebots-/</w:delText>
              </w:r>
            </w:del>
            <w:r w:rsidRPr="00D6618B">
              <w:rPr>
                <w:lang w:val="de-CH"/>
              </w:rPr>
              <w:t xml:space="preserve">Dienstleistungs-Suche gefunden und dem </w:t>
            </w:r>
            <w:r w:rsidR="001A2115">
              <w:rPr>
                <w:lang w:val="de-CH"/>
              </w:rPr>
              <w:t>A</w:t>
            </w:r>
            <w:r w:rsidR="001A2115">
              <w:rPr>
                <w:lang w:val="de-CH"/>
              </w:rPr>
              <w:t>n</w:t>
            </w:r>
            <w:r w:rsidR="001A2115">
              <w:rPr>
                <w:lang w:val="de-CH"/>
              </w:rPr>
              <w:t>lass</w:t>
            </w:r>
            <w:r w:rsidRPr="00D6618B">
              <w:rPr>
                <w:lang w:val="de-CH"/>
              </w:rPr>
              <w:t xml:space="preserve"> zugeordnet (hinzugefügt) werden.</w:t>
            </w:r>
          </w:p>
          <w:p w:rsidR="00D6618B" w:rsidRPr="00D6618B" w:rsidRDefault="00D6618B" w:rsidP="004F56BC">
            <w:pPr>
              <w:rPr>
                <w:lang w:val="de-CH"/>
              </w:rPr>
            </w:pPr>
          </w:p>
          <w:p w:rsidR="006D6D11" w:rsidRDefault="006D6D11" w:rsidP="006D6D11">
            <w:pPr>
              <w:rPr>
                <w:lang w:val="de-CH"/>
              </w:rPr>
            </w:pPr>
            <w:r w:rsidRPr="00D6618B">
              <w:rPr>
                <w:lang w:val="de-CH"/>
              </w:rPr>
              <w:t xml:space="preserve">Folgende </w:t>
            </w:r>
            <w:r>
              <w:rPr>
                <w:lang w:val="de-CH"/>
              </w:rPr>
              <w:t>Subschritt werden dabei ausgeführt:</w:t>
            </w:r>
          </w:p>
          <w:p w:rsidR="006D6D11" w:rsidRPr="008D503B" w:rsidRDefault="006D6D11" w:rsidP="00C452F2">
            <w:pPr>
              <w:pStyle w:val="ListParagraph"/>
              <w:numPr>
                <w:ilvl w:val="0"/>
                <w:numId w:val="15"/>
              </w:numPr>
              <w:rPr>
                <w:lang w:val="de-CH"/>
              </w:rPr>
            </w:pPr>
            <w:r w:rsidRPr="00DC4E6E">
              <w:rPr>
                <w:lang w:val="de-CH"/>
              </w:rPr>
              <w:t xml:space="preserve">Benutzer klickt </w:t>
            </w:r>
            <w:del w:id="56" w:author="Tim Bänziger" w:date="2009-07-01T17:29:00Z">
              <w:r w:rsidRPr="00DC4E6E" w:rsidDel="00277654">
                <w:rPr>
                  <w:lang w:val="de-CH"/>
                </w:rPr>
                <w:delText xml:space="preserve">Link </w:delText>
              </w:r>
            </w:del>
            <w:ins w:id="57" w:author="Tim Bänziger" w:date="2009-07-01T17:29:00Z">
              <w:r w:rsidR="00277654">
                <w:rPr>
                  <w:lang w:val="de-CH"/>
                </w:rPr>
                <w:t>Tab</w:t>
              </w:r>
              <w:r w:rsidR="00277654" w:rsidRPr="00DC4E6E">
                <w:rPr>
                  <w:lang w:val="de-CH"/>
                </w:rPr>
                <w:t xml:space="preserve"> </w:t>
              </w:r>
            </w:ins>
            <w:r w:rsidRPr="00DC4E6E">
              <w:rPr>
                <w:lang w:val="de-CH"/>
              </w:rPr>
              <w:t>„</w:t>
            </w:r>
            <w:r w:rsidR="008D503B">
              <w:rPr>
                <w:lang w:val="de-CH"/>
              </w:rPr>
              <w:t>Dienstleistung</w:t>
            </w:r>
            <w:del w:id="58" w:author="Tim Bänziger" w:date="2009-07-01T17:30:00Z">
              <w:r w:rsidR="008D503B" w:rsidDel="00277654">
                <w:rPr>
                  <w:lang w:val="de-CH"/>
                </w:rPr>
                <w:delText xml:space="preserve"> zu Anlass reservieren</w:delText>
              </w:r>
            </w:del>
            <w:r w:rsidRPr="00DC4E6E">
              <w:rPr>
                <w:lang w:val="de-CH"/>
              </w:rPr>
              <w:t>“</w:t>
            </w:r>
          </w:p>
          <w:p w:rsidR="006D6D11" w:rsidRDefault="008D503B" w:rsidP="00C452F2">
            <w:pPr>
              <w:pStyle w:val="ListParagraph"/>
              <w:numPr>
                <w:ilvl w:val="0"/>
                <w:numId w:val="15"/>
              </w:numPr>
              <w:rPr>
                <w:lang w:val="de-CH"/>
              </w:rPr>
            </w:pPr>
            <w:del w:id="59" w:author="Tim Bänziger" w:date="2009-07-01T17:30:00Z">
              <w:r w:rsidDel="00277654">
                <w:rPr>
                  <w:lang w:val="de-CH"/>
                </w:rPr>
                <w:delText>Filterkriterium „Dienstleister“</w:delText>
              </w:r>
              <w:r w:rsidR="006D6D11" w:rsidDel="00277654">
                <w:rPr>
                  <w:lang w:val="de-CH"/>
                </w:rPr>
                <w:delText xml:space="preserve"> werden angezeigt =&gt; Klick auf </w:delText>
              </w:r>
              <w:r w:rsidDel="00277654">
                <w:rPr>
                  <w:lang w:val="de-CH"/>
                </w:rPr>
                <w:delText>Anzeigen</w:delText>
              </w:r>
            </w:del>
            <w:ins w:id="60" w:author="Tim Bänziger" w:date="2009-07-01T17:30:00Z">
              <w:r w:rsidR="00277654">
                <w:rPr>
                  <w:lang w:val="de-CH"/>
                </w:rPr>
                <w:t>(bereits bestellte Dienstleistungsoptionen werden aufgelistet (siehe auch Schritt 7))</w:t>
              </w:r>
            </w:ins>
          </w:p>
          <w:p w:rsidR="008D503B" w:rsidDel="00277654" w:rsidRDefault="008D503B" w:rsidP="00C452F2">
            <w:pPr>
              <w:pStyle w:val="ListParagraph"/>
              <w:numPr>
                <w:ilvl w:val="0"/>
                <w:numId w:val="15"/>
              </w:numPr>
              <w:rPr>
                <w:del w:id="61" w:author="Tim Bänziger" w:date="2009-07-01T17:30:00Z"/>
                <w:lang w:val="de-CH"/>
              </w:rPr>
            </w:pPr>
            <w:del w:id="62" w:author="Tim Bänziger" w:date="2009-07-01T17:30:00Z">
              <w:r w:rsidDel="00277654">
                <w:rPr>
                  <w:lang w:val="de-CH"/>
                </w:rPr>
                <w:delText>Stammdaten- Eingabefelder werden angezeigt (Tab Stammdaten)</w:delText>
              </w:r>
            </w:del>
          </w:p>
          <w:p w:rsidR="008D503B" w:rsidRPr="008D503B" w:rsidDel="00277654" w:rsidRDefault="008D503B" w:rsidP="008D503B">
            <w:pPr>
              <w:ind w:left="360"/>
              <w:rPr>
                <w:del w:id="63" w:author="Tim Bänziger" w:date="2009-07-01T17:30:00Z"/>
                <w:lang w:val="de-CH"/>
              </w:rPr>
            </w:pPr>
            <w:del w:id="64" w:author="Tim Bänziger" w:date="2009-07-01T17:30:00Z">
              <w:r w:rsidRPr="008D503B" w:rsidDel="00277654">
                <w:rPr>
                  <w:b/>
                  <w:lang w:val="de-CH"/>
                </w:rPr>
                <w:delText xml:space="preserve">Nachfolgende Schritte sind nach </w:delText>
              </w:r>
              <w:r w:rsidDel="00277654">
                <w:rPr>
                  <w:b/>
                  <w:lang w:val="de-CH"/>
                </w:rPr>
                <w:delText>UC</w:delText>
              </w:r>
              <w:r w:rsidRPr="008D503B" w:rsidDel="00277654">
                <w:rPr>
                  <w:b/>
                  <w:lang w:val="de-CH"/>
                </w:rPr>
                <w:delText xml:space="preserve"> </w:delText>
              </w:r>
              <w:r w:rsidDel="00277654">
                <w:rPr>
                  <w:b/>
                  <w:lang w:val="de-CH"/>
                </w:rPr>
                <w:delText>201</w:delText>
              </w:r>
              <w:r w:rsidRPr="008D503B" w:rsidDel="00277654">
                <w:rPr>
                  <w:b/>
                  <w:lang w:val="de-CH"/>
                </w:rPr>
                <w:delText>.00</w:delText>
              </w:r>
              <w:r w:rsidDel="00277654">
                <w:rPr>
                  <w:b/>
                  <w:lang w:val="de-CH"/>
                </w:rPr>
                <w:delText>3</w:delText>
              </w:r>
              <w:r w:rsidRPr="008D503B" w:rsidDel="00277654">
                <w:rPr>
                  <w:b/>
                  <w:lang w:val="de-CH"/>
                </w:rPr>
                <w:delText xml:space="preserve"> umzusetzen</w:delText>
              </w:r>
            </w:del>
          </w:p>
          <w:p w:rsidR="006D6D11" w:rsidDel="001579B1" w:rsidRDefault="008D503B" w:rsidP="00C452F2">
            <w:pPr>
              <w:pStyle w:val="ListParagraph"/>
              <w:numPr>
                <w:ilvl w:val="0"/>
                <w:numId w:val="15"/>
              </w:numPr>
              <w:rPr>
                <w:del w:id="65" w:author="Tim Bänziger" w:date="2009-07-01T17:31:00Z"/>
                <w:lang w:val="de-CH"/>
              </w:rPr>
            </w:pPr>
            <w:del w:id="66" w:author="Tim Bänziger" w:date="2009-07-01T17:31:00Z">
              <w:r w:rsidDel="001579B1">
                <w:rPr>
                  <w:lang w:val="de-CH"/>
                </w:rPr>
                <w:delText>Tab Dienstleistungen werden alle verfügbaren Angebote angezeigt</w:delText>
              </w:r>
            </w:del>
          </w:p>
          <w:p w:rsidR="006D6D11" w:rsidRDefault="006D6D11" w:rsidP="00C452F2">
            <w:pPr>
              <w:pStyle w:val="ListParagraph"/>
              <w:numPr>
                <w:ilvl w:val="0"/>
                <w:numId w:val="15"/>
              </w:numPr>
              <w:rPr>
                <w:lang w:val="de-CH"/>
              </w:rPr>
            </w:pPr>
            <w:r>
              <w:rPr>
                <w:lang w:val="de-CH"/>
              </w:rPr>
              <w:t xml:space="preserve">Benutzer kann eine </w:t>
            </w:r>
            <w:del w:id="67" w:author="Tim Bänziger" w:date="2009-07-01T17:32:00Z">
              <w:r w:rsidDel="001579B1">
                <w:rPr>
                  <w:lang w:val="de-CH"/>
                </w:rPr>
                <w:delText xml:space="preserve">oder mehrere </w:delText>
              </w:r>
            </w:del>
            <w:r w:rsidR="008D503B">
              <w:rPr>
                <w:lang w:val="de-CH"/>
              </w:rPr>
              <w:t xml:space="preserve">Dienstleistung </w:t>
            </w:r>
            <w:r>
              <w:rPr>
                <w:lang w:val="de-CH"/>
              </w:rPr>
              <w:t>selektieren</w:t>
            </w:r>
            <w:ins w:id="68" w:author="Tim Bänziger" w:date="2009-07-01T17:32:00Z">
              <w:r w:rsidR="001579B1">
                <w:rPr>
                  <w:lang w:val="de-CH"/>
                </w:rPr>
                <w:t>, Zusatzangaben (Menge, Standort, Zeit, etc.) e</w:t>
              </w:r>
              <w:r w:rsidR="001579B1">
                <w:rPr>
                  <w:lang w:val="de-CH"/>
                </w:rPr>
                <w:t>r</w:t>
              </w:r>
              <w:r w:rsidR="001579B1">
                <w:rPr>
                  <w:lang w:val="de-CH"/>
                </w:rPr>
                <w:t>gänzen</w:t>
              </w:r>
            </w:ins>
            <w:r>
              <w:rPr>
                <w:lang w:val="de-CH"/>
              </w:rPr>
              <w:t xml:space="preserve"> und per Knopfdruck zum Anlass hinzufügen</w:t>
            </w:r>
          </w:p>
          <w:p w:rsidR="00F22F87" w:rsidRDefault="00F22F87" w:rsidP="006D6D11">
            <w:pPr>
              <w:rPr>
                <w:ins w:id="69" w:author="Tim Bänziger" w:date="2009-07-01T18:05:00Z"/>
                <w:lang w:val="de-CH"/>
              </w:rPr>
            </w:pPr>
          </w:p>
          <w:p w:rsidR="006D6D11" w:rsidRPr="006E5702" w:rsidDel="001579B1" w:rsidRDefault="00F22F87" w:rsidP="00C452F2">
            <w:pPr>
              <w:pStyle w:val="ListParagraph"/>
              <w:numPr>
                <w:ilvl w:val="0"/>
                <w:numId w:val="15"/>
              </w:numPr>
              <w:rPr>
                <w:del w:id="70" w:author="Tim Bänziger" w:date="2009-07-01T17:32:00Z"/>
                <w:lang w:val="de-CH"/>
              </w:rPr>
            </w:pPr>
            <w:ins w:id="71" w:author="Tim Bänziger" w:date="2009-07-01T18:05:00Z">
              <w:r>
                <w:rPr>
                  <w:lang w:val="de-CH"/>
                </w:rPr>
                <w:t xml:space="preserve">Grundsätzlich soll das Handlich dasselbe sein, </w:t>
              </w:r>
            </w:ins>
            <w:ins w:id="72" w:author="Tim Bänziger" w:date="2009-07-01T18:06:00Z">
              <w:r>
                <w:rPr>
                  <w:lang w:val="de-CH"/>
                </w:rPr>
                <w:t>wie</w:t>
              </w:r>
            </w:ins>
            <w:ins w:id="73" w:author="Tim Bänziger" w:date="2009-07-01T18:05:00Z">
              <w:r>
                <w:rPr>
                  <w:lang w:val="de-CH"/>
                </w:rPr>
                <w:t xml:space="preserve"> </w:t>
              </w:r>
            </w:ins>
            <w:ins w:id="74" w:author="Tim Bänziger" w:date="2009-07-01T18:06:00Z">
              <w:r>
                <w:rPr>
                  <w:lang w:val="de-CH"/>
                </w:rPr>
                <w:t xml:space="preserve">beim Hinzufügen von Dienstleistungsoptionen bei den Reservationen (Bestellungen). Dies ist in UC 201.003 detailliert beschrieben. </w:t>
              </w:r>
            </w:ins>
            <w:del w:id="75" w:author="Tim Bänziger" w:date="2009-07-01T17:32:00Z">
              <w:r w:rsidR="006D6D11" w:rsidDel="001579B1">
                <w:rPr>
                  <w:lang w:val="de-CH"/>
                </w:rPr>
                <w:delText xml:space="preserve">Bestätigung im Actionpanel und Rücksprung auf Tab </w:delText>
              </w:r>
              <w:r w:rsidR="008D503B" w:rsidDel="001579B1">
                <w:rPr>
                  <w:b/>
                  <w:lang w:val="de-CH"/>
                </w:rPr>
                <w:delText>Dienstleistungen</w:delText>
              </w:r>
            </w:del>
          </w:p>
          <w:p w:rsidR="006D6D11" w:rsidDel="00F22F87" w:rsidRDefault="006D6D11" w:rsidP="006D6D11">
            <w:pPr>
              <w:rPr>
                <w:del w:id="76" w:author="Tim Bänziger" w:date="2009-07-01T18:07:00Z"/>
                <w:lang w:val="de-CH"/>
              </w:rPr>
            </w:pPr>
          </w:p>
          <w:p w:rsidR="006D6D11" w:rsidRDefault="006D6D11" w:rsidP="006D6D11">
            <w:pPr>
              <w:rPr>
                <w:lang w:val="de-DE"/>
              </w:rPr>
            </w:pPr>
            <w:r>
              <w:rPr>
                <w:lang w:val="de-DE"/>
              </w:rPr>
              <w:t xml:space="preserve">Nachstehend werden nur noch Abweichungen </w:t>
            </w:r>
            <w:ins w:id="77" w:author="Tim Bänziger" w:date="2009-07-01T18:07:00Z">
              <w:r w:rsidR="00F22F87">
                <w:rPr>
                  <w:lang w:val="de-DE"/>
                </w:rPr>
                <w:t>(in erster Linie mehr Erfassungsfelder zu der Option)</w:t>
              </w:r>
            </w:ins>
            <w:del w:id="78" w:author="Tim Bänziger" w:date="2009-07-01T18:07:00Z">
              <w:r w:rsidDel="00F22F87">
                <w:rPr>
                  <w:lang w:val="de-DE"/>
                </w:rPr>
                <w:delText>zu den oben genannten</w:delText>
              </w:r>
            </w:del>
            <w:ins w:id="79" w:author="Tim Bänziger" w:date="2009-07-01T18:07:00Z">
              <w:r w:rsidR="00F22F87">
                <w:rPr>
                  <w:lang w:val="de-DE"/>
                </w:rPr>
                <w:t xml:space="preserve"> </w:t>
              </w:r>
            </w:ins>
            <w:del w:id="80" w:author="Tim Bänziger" w:date="2009-07-01T18:07:00Z">
              <w:r w:rsidDel="00F22F87">
                <w:rPr>
                  <w:lang w:val="de-DE"/>
                </w:rPr>
                <w:delText xml:space="preserve"> Use C</w:delText>
              </w:r>
              <w:r w:rsidDel="00F22F87">
                <w:rPr>
                  <w:lang w:val="de-DE"/>
                </w:rPr>
                <w:delText>a</w:delText>
              </w:r>
              <w:r w:rsidDel="00F22F87">
                <w:rPr>
                  <w:lang w:val="de-DE"/>
                </w:rPr>
                <w:delText xml:space="preserve">ses </w:delText>
              </w:r>
            </w:del>
            <w:r>
              <w:rPr>
                <w:lang w:val="de-DE"/>
              </w:rPr>
              <w:t>dokumentiert:</w:t>
            </w:r>
          </w:p>
          <w:p w:rsidR="00D6618B" w:rsidRPr="00007D36" w:rsidRDefault="00D6618B" w:rsidP="004F56BC">
            <w:pPr>
              <w:rPr>
                <w:lang w:val="de-DE"/>
              </w:rPr>
            </w:pPr>
          </w:p>
        </w:tc>
      </w:tr>
      <w:tr w:rsidR="00D6618B" w:rsidRPr="00F22F87" w:rsidTr="000E20CB">
        <w:tc>
          <w:tcPr>
            <w:tcW w:w="407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Controls</w:t>
            </w:r>
          </w:p>
        </w:tc>
        <w:tc>
          <w:tcPr>
            <w:tcW w:w="538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Regeln und Bedingungen</w:t>
            </w:r>
          </w:p>
        </w:tc>
      </w:tr>
      <w:tr w:rsidR="00D6618B" w:rsidRPr="009E359C" w:rsidTr="000E20CB">
        <w:tc>
          <w:tcPr>
            <w:tcW w:w="4077" w:type="dxa"/>
          </w:tcPr>
          <w:p w:rsidR="00D6618B" w:rsidDel="00F22F87" w:rsidRDefault="00D6618B" w:rsidP="004F56BC">
            <w:pPr>
              <w:rPr>
                <w:del w:id="81" w:author="Tim Bänziger" w:date="2009-07-01T18:08:00Z"/>
                <w:b/>
                <w:lang w:val="de-DE"/>
              </w:rPr>
            </w:pPr>
          </w:p>
          <w:p w:rsidR="0051161A" w:rsidRPr="0051161A" w:rsidDel="00F22F87" w:rsidRDefault="0051161A" w:rsidP="0051161A">
            <w:pPr>
              <w:rPr>
                <w:del w:id="82" w:author="Tim Bänziger" w:date="2009-07-01T18:08:00Z"/>
                <w:b/>
                <w:lang w:val="de-DE"/>
              </w:rPr>
            </w:pPr>
            <w:del w:id="83" w:author="Tim Bänziger" w:date="2009-07-01T18:08:00Z">
              <w:r w:rsidDel="00F22F87">
                <w:rPr>
                  <w:b/>
                  <w:lang w:val="de-DE"/>
                </w:rPr>
                <w:delText xml:space="preserve">Sidepanel- </w:delText>
              </w:r>
              <w:r w:rsidRPr="0051161A" w:rsidDel="00F22F87">
                <w:rPr>
                  <w:lang w:val="de-CH"/>
                </w:rPr>
                <w:delText>Filterkriterium „Dienstleister“ werden angezeigt =&gt; Klick auf Anzeigen</w:delText>
              </w:r>
            </w:del>
          </w:p>
          <w:p w:rsidR="0051161A" w:rsidDel="00F22F87" w:rsidRDefault="00AB1B38" w:rsidP="00C452F2">
            <w:pPr>
              <w:pStyle w:val="ListParagraph"/>
              <w:numPr>
                <w:ilvl w:val="0"/>
                <w:numId w:val="2"/>
              </w:numPr>
              <w:rPr>
                <w:del w:id="84" w:author="Tim Bänziger" w:date="2009-07-01T18:08:00Z"/>
                <w:szCs w:val="21"/>
                <w:lang w:val="de-CH"/>
              </w:rPr>
            </w:pPr>
            <w:del w:id="85" w:author="Tim Bänziger" w:date="2009-07-01T18:08:00Z">
              <w:r w:rsidDel="00F22F87">
                <w:rPr>
                  <w:szCs w:val="21"/>
                  <w:lang w:val="de-CH"/>
                </w:rPr>
                <w:delText>Dropdown mit allen Dienstleister.</w:delText>
              </w:r>
            </w:del>
          </w:p>
          <w:p w:rsidR="00AB1B38" w:rsidDel="00F22F87" w:rsidRDefault="00AB1B38" w:rsidP="00AB1B38">
            <w:pPr>
              <w:rPr>
                <w:del w:id="86" w:author="Tim Bänziger" w:date="2009-07-01T18:08:00Z"/>
                <w:szCs w:val="21"/>
                <w:lang w:val="de-CH"/>
              </w:rPr>
            </w:pPr>
          </w:p>
          <w:p w:rsidR="00AB1B38" w:rsidRDefault="00AB1B38" w:rsidP="00AB1B38">
            <w:pPr>
              <w:rPr>
                <w:szCs w:val="21"/>
                <w:lang w:val="de-CH"/>
              </w:rPr>
            </w:pPr>
          </w:p>
          <w:p w:rsidR="00AB1B38" w:rsidRPr="00AB1B38" w:rsidRDefault="00AB1B38" w:rsidP="00AB1B38">
            <w:pPr>
              <w:rPr>
                <w:szCs w:val="21"/>
                <w:lang w:val="de-CH"/>
              </w:rPr>
            </w:pPr>
          </w:p>
          <w:p w:rsidR="00AB1B38" w:rsidRDefault="00AB1B38" w:rsidP="004F56BC">
            <w:pPr>
              <w:rPr>
                <w:szCs w:val="21"/>
                <w:lang w:val="de-CH"/>
              </w:rPr>
            </w:pPr>
            <w:r>
              <w:rPr>
                <w:b/>
                <w:szCs w:val="21"/>
                <w:lang w:val="de-CH"/>
              </w:rPr>
              <w:t xml:space="preserve">Inhaltsbereich – </w:t>
            </w:r>
            <w:r>
              <w:rPr>
                <w:szCs w:val="21"/>
                <w:lang w:val="de-CH"/>
              </w:rPr>
              <w:t xml:space="preserve">Tab </w:t>
            </w:r>
            <w:del w:id="87" w:author="Tim Bänziger" w:date="2009-07-01T18:08:00Z">
              <w:r w:rsidDel="00F22F87">
                <w:rPr>
                  <w:szCs w:val="21"/>
                  <w:lang w:val="de-CH"/>
                </w:rPr>
                <w:delText>Stammdaten (Eing</w:delText>
              </w:r>
              <w:r w:rsidDel="00F22F87">
                <w:rPr>
                  <w:szCs w:val="21"/>
                  <w:lang w:val="de-CH"/>
                </w:rPr>
                <w:delText>a</w:delText>
              </w:r>
              <w:r w:rsidDel="00F22F87">
                <w:rPr>
                  <w:szCs w:val="21"/>
                  <w:lang w:val="de-CH"/>
                </w:rPr>
                <w:delText>befelder)</w:delText>
              </w:r>
            </w:del>
            <w:ins w:id="88" w:author="Tim Bänziger" w:date="2009-07-01T18:08:00Z">
              <w:r w:rsidR="00F22F87">
                <w:rPr>
                  <w:szCs w:val="21"/>
                  <w:lang w:val="de-CH"/>
                </w:rPr>
                <w:t>“</w:t>
              </w:r>
              <w:r w:rsidR="00F22F87">
                <w:rPr>
                  <w:szCs w:val="21"/>
                  <w:lang w:val="de-CH"/>
                </w:rPr>
                <w:t>Bestellungen</w:t>
              </w:r>
              <w:r w:rsidR="00F22F87">
                <w:rPr>
                  <w:szCs w:val="21"/>
                  <w:lang w:val="de-CH"/>
                </w:rPr>
                <w:t>“</w:t>
              </w:r>
            </w:ins>
          </w:p>
          <w:p w:rsidR="00AB1B38" w:rsidRDefault="00AB1B38" w:rsidP="004F56BC">
            <w:pPr>
              <w:rPr>
                <w:ins w:id="89" w:author="Tim Bänziger" w:date="2009-07-01T18:08:00Z"/>
                <w:szCs w:val="21"/>
                <w:lang w:val="de-CH"/>
              </w:rPr>
            </w:pPr>
          </w:p>
          <w:p w:rsidR="00F22F87" w:rsidRPr="00AB1B38" w:rsidRDefault="00F22F87" w:rsidP="004F56BC">
            <w:pPr>
              <w:rPr>
                <w:szCs w:val="21"/>
                <w:lang w:val="de-CH"/>
              </w:rPr>
            </w:pPr>
            <w:ins w:id="90" w:author="Tim Bänziger" w:date="2009-07-01T18:08:00Z">
              <w:r>
                <w:rPr>
                  <w:szCs w:val="21"/>
                  <w:lang w:val="de-CH"/>
                </w:rPr>
                <w:t>Zusätzliche Erfassungsfelder:</w:t>
              </w:r>
            </w:ins>
          </w:p>
          <w:tbl>
            <w:tblPr>
              <w:tblW w:w="3964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/>
            </w:tblPr>
            <w:tblGrid>
              <w:gridCol w:w="3964"/>
            </w:tblGrid>
            <w:tr w:rsidR="00D6618B" w:rsidRPr="00F22F87" w:rsidTr="004F56BC">
              <w:tc>
                <w:tcPr>
                  <w:tcW w:w="3964" w:type="dxa"/>
                </w:tcPr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del w:id="91" w:author="Tim Bänziger" w:date="2009-06-29T16:19:00Z">
                    <w:r w:rsidRPr="00D6618B" w:rsidDel="00A2469C">
                      <w:rPr>
                        <w:sz w:val="16"/>
                        <w:szCs w:val="16"/>
                        <w:lang w:val="de-CH"/>
                      </w:rPr>
                      <w:delText>Standort</w:delText>
                    </w:r>
                  </w:del>
                  <w:ins w:id="92" w:author="Tim Bänziger" w:date="2009-06-29T16:19:00Z">
                    <w:r w:rsidR="00A2469C">
                      <w:rPr>
                        <w:sz w:val="16"/>
                        <w:szCs w:val="16"/>
                        <w:lang w:val="de-CH"/>
                      </w:rPr>
                      <w:t>Lieferort</w:t>
                    </w:r>
                  </w:ins>
                </w:p>
                <w:p w:rsidR="00D6618B" w:rsidRPr="00D6618B" w:rsidDel="00B81E6A" w:rsidRDefault="00D6618B" w:rsidP="004F56BC">
                  <w:pPr>
                    <w:rPr>
                      <w:del w:id="93" w:author="Tim Bänziger" w:date="2009-07-01T18:15:00Z"/>
                      <w:sz w:val="16"/>
                      <w:szCs w:val="16"/>
                      <w:lang w:val="de-CH"/>
                    </w:rPr>
                  </w:pPr>
                </w:p>
                <w:p w:rsidR="00D6618B" w:rsidRPr="00D6618B" w:rsidDel="00F22F87" w:rsidRDefault="00D6618B" w:rsidP="004F56BC">
                  <w:pPr>
                    <w:rPr>
                      <w:del w:id="94" w:author="Tim Bänziger" w:date="2009-07-01T18:12:00Z"/>
                      <w:sz w:val="16"/>
                      <w:szCs w:val="16"/>
                      <w:lang w:val="de-CH"/>
                    </w:rPr>
                  </w:pP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D6618B" w:rsidRPr="00F22F87" w:rsidTr="004F56BC">
              <w:tc>
                <w:tcPr>
                  <w:tcW w:w="3964" w:type="dxa"/>
                </w:tcPr>
                <w:p w:rsidR="00D6618B" w:rsidRPr="00D6618B" w:rsidRDefault="008D503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del w:id="95" w:author="Tim Bänziger" w:date="2009-07-01T18:08:00Z">
                    <w:r w:rsidDel="00F22F87">
                      <w:rPr>
                        <w:sz w:val="16"/>
                        <w:szCs w:val="16"/>
                        <w:lang w:val="de-CH"/>
                      </w:rPr>
                      <w:delText>Lieferdatum/Zeit</w:delText>
                    </w:r>
                  </w:del>
                  <w:ins w:id="96" w:author="Tim Bänziger" w:date="2009-07-01T18:08:00Z">
                    <w:r w:rsidR="00F22F87">
                      <w:rPr>
                        <w:sz w:val="16"/>
                        <w:szCs w:val="16"/>
                        <w:lang w:val="de-CH"/>
                      </w:rPr>
                      <w:t>Lieferung am</w:t>
                    </w:r>
                  </w:ins>
                </w:p>
                <w:p w:rsidR="00D6618B" w:rsidRPr="00D6618B" w:rsidDel="00F22F87" w:rsidRDefault="00D6618B" w:rsidP="004F56BC">
                  <w:pPr>
                    <w:rPr>
                      <w:del w:id="97" w:author="Tim Bänziger" w:date="2009-07-01T18:12:00Z"/>
                      <w:sz w:val="16"/>
                      <w:szCs w:val="16"/>
                      <w:lang w:val="de-CH"/>
                    </w:rPr>
                  </w:pP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D6618B" w:rsidRPr="00F22F87" w:rsidTr="004F56BC">
              <w:tc>
                <w:tcPr>
                  <w:tcW w:w="3964" w:type="dxa"/>
                </w:tcPr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del w:id="98" w:author="Tim Bänziger" w:date="2009-07-01T18:08:00Z">
                    <w:r w:rsidRPr="00D6618B" w:rsidDel="00F22F87">
                      <w:rPr>
                        <w:sz w:val="16"/>
                        <w:szCs w:val="16"/>
                        <w:lang w:val="de-CH"/>
                      </w:rPr>
                      <w:delText>Ende</w:delText>
                    </w:r>
                    <w:r w:rsidR="008D503B" w:rsidDel="00F22F87">
                      <w:rPr>
                        <w:sz w:val="16"/>
                        <w:szCs w:val="16"/>
                        <w:lang w:val="de-CH"/>
                      </w:rPr>
                      <w:delText xml:space="preserve"> der Lieferung</w:delText>
                    </w:r>
                  </w:del>
                  <w:ins w:id="99" w:author="Tim Bänziger" w:date="2009-07-01T18:08:00Z">
                    <w:r w:rsidR="00F22F87">
                      <w:rPr>
                        <w:sz w:val="16"/>
                        <w:szCs w:val="16"/>
                        <w:lang w:val="de-CH"/>
                      </w:rPr>
                      <w:t>Abholen am</w:t>
                    </w:r>
                  </w:ins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D6618B" w:rsidRPr="00F22F87" w:rsidTr="004F56BC">
              <w:tc>
                <w:tcPr>
                  <w:tcW w:w="3964" w:type="dxa"/>
                </w:tcPr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 w:rsidRPr="00D6618B">
                    <w:rPr>
                      <w:sz w:val="16"/>
                      <w:szCs w:val="16"/>
                      <w:lang w:val="de-CH"/>
                    </w:rPr>
                    <w:t>Anzahl Teilnehmer</w:t>
                  </w: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D6618B" w:rsidRPr="00F22F87" w:rsidTr="004F56BC">
              <w:tc>
                <w:tcPr>
                  <w:tcW w:w="3964" w:type="dxa"/>
                </w:tcPr>
                <w:p w:rsidR="00D6618B" w:rsidRPr="00D6618B" w:rsidRDefault="008D503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>
                    <w:rPr>
                      <w:sz w:val="16"/>
                      <w:szCs w:val="16"/>
                      <w:lang w:val="de-CH"/>
                    </w:rPr>
                    <w:t>Besteller</w:t>
                  </w: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8D503B" w:rsidRPr="00F22F87" w:rsidTr="004F56BC">
              <w:tc>
                <w:tcPr>
                  <w:tcW w:w="3964" w:type="dxa"/>
                </w:tcPr>
                <w:p w:rsidR="008D503B" w:rsidRDefault="008D503B" w:rsidP="004F56BC">
                  <w:pPr>
                    <w:rPr>
                      <w:ins w:id="100" w:author="Tim Bänziger" w:date="2009-07-01T18:14:00Z"/>
                      <w:sz w:val="16"/>
                      <w:szCs w:val="16"/>
                      <w:lang w:val="de-CH"/>
                    </w:rPr>
                  </w:pPr>
                  <w:r>
                    <w:rPr>
                      <w:sz w:val="16"/>
                      <w:szCs w:val="16"/>
                      <w:lang w:val="de-CH"/>
                    </w:rPr>
                    <w:t>Titel</w:t>
                  </w:r>
                </w:p>
                <w:p w:rsidR="00F22F87" w:rsidRDefault="00F22F87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09728B" w:rsidRPr="00F22F87" w:rsidTr="004F56BC">
              <w:tc>
                <w:tcPr>
                  <w:tcW w:w="3964" w:type="dxa"/>
                </w:tcPr>
                <w:p w:rsidR="0009728B" w:rsidRDefault="000972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del w:id="101" w:author="Tim Bänziger" w:date="2009-07-01T18:09:00Z">
                    <w:r w:rsidDel="00F22F87">
                      <w:rPr>
                        <w:sz w:val="16"/>
                        <w:szCs w:val="16"/>
                        <w:lang w:val="de-CH"/>
                      </w:rPr>
                      <w:delText>Bemerkung zur Bestellung</w:delText>
                    </w:r>
                  </w:del>
                </w:p>
              </w:tc>
            </w:tr>
          </w:tbl>
          <w:p w:rsidR="00D6618B" w:rsidRPr="00D6618B" w:rsidRDefault="00D6618B" w:rsidP="004F56BC">
            <w:pPr>
              <w:rPr>
                <w:szCs w:val="21"/>
                <w:lang w:val="de-CH"/>
              </w:rPr>
            </w:pPr>
          </w:p>
          <w:p w:rsidR="008D503B" w:rsidRPr="00F22F87" w:rsidRDefault="008D503B" w:rsidP="004F56BC">
            <w:pPr>
              <w:rPr>
                <w:szCs w:val="21"/>
                <w:lang w:val="de-CH"/>
                <w:rPrChange w:id="102" w:author="Tim Bänziger" w:date="2009-07-01T18:08:00Z">
                  <w:rPr>
                    <w:szCs w:val="21"/>
                  </w:rPr>
                </w:rPrChange>
              </w:rPr>
            </w:pPr>
          </w:p>
          <w:p w:rsidR="00D6618B" w:rsidRPr="00F22F87" w:rsidRDefault="00D6618B" w:rsidP="004F56BC">
            <w:pPr>
              <w:rPr>
                <w:szCs w:val="21"/>
                <w:lang w:val="de-CH"/>
                <w:rPrChange w:id="103" w:author="Tim Bänziger" w:date="2009-07-01T18:08:00Z">
                  <w:rPr>
                    <w:szCs w:val="21"/>
                  </w:rPr>
                </w:rPrChange>
              </w:rPr>
            </w:pPr>
          </w:p>
          <w:p w:rsidR="00D6618B" w:rsidRPr="00F22F87" w:rsidRDefault="00D6618B" w:rsidP="004F56BC">
            <w:pPr>
              <w:rPr>
                <w:szCs w:val="21"/>
                <w:lang w:val="de-CH"/>
                <w:rPrChange w:id="104" w:author="Tim Bänziger" w:date="2009-07-01T18:08:00Z">
                  <w:rPr>
                    <w:szCs w:val="21"/>
                  </w:rPr>
                </w:rPrChange>
              </w:rPr>
            </w:pPr>
          </w:p>
          <w:p w:rsidR="00D6618B" w:rsidRPr="00AB1B38" w:rsidDel="00F22F87" w:rsidRDefault="00D6618B" w:rsidP="004F56BC">
            <w:pPr>
              <w:rPr>
                <w:del w:id="105" w:author="Tim Bänziger" w:date="2009-07-01T18:14:00Z"/>
                <w:szCs w:val="21"/>
                <w:lang w:val="de-CH"/>
              </w:rPr>
            </w:pPr>
            <w:r w:rsidRPr="00AB1B38">
              <w:rPr>
                <w:szCs w:val="21"/>
                <w:lang w:val="de-CH"/>
              </w:rPr>
              <w:t xml:space="preserve">Mögliche Buttons: </w:t>
            </w:r>
          </w:p>
          <w:p w:rsidR="00D6618B" w:rsidRPr="00AB1B38" w:rsidRDefault="00D6618B" w:rsidP="004F56BC">
            <w:pPr>
              <w:rPr>
                <w:szCs w:val="21"/>
                <w:lang w:val="de-CH"/>
              </w:rPr>
            </w:pPr>
            <w:del w:id="106" w:author="Tim Bänziger" w:date="2009-07-01T18:14:00Z">
              <w:r w:rsidRPr="00007D36" w:rsidDel="00F22F87">
                <w:rPr>
                  <w:szCs w:val="21"/>
                  <w:lang w:val="en-US"/>
                </w:rPr>
                <w:sym w:font="Wingdings" w:char="F0E0"/>
              </w:r>
              <w:r w:rsidRPr="00AB1B38" w:rsidDel="00F22F87">
                <w:rPr>
                  <w:szCs w:val="21"/>
                  <w:lang w:val="de-CH"/>
                </w:rPr>
                <w:delText xml:space="preserve"> Abbrechen</w:delText>
              </w:r>
            </w:del>
          </w:p>
          <w:p w:rsidR="00D6618B" w:rsidRDefault="00D6618B" w:rsidP="004F56BC">
            <w:pPr>
              <w:rPr>
                <w:ins w:id="107" w:author="Tim Bänziger" w:date="2009-07-01T18:14:00Z"/>
                <w:szCs w:val="21"/>
                <w:lang w:val="de-CH"/>
              </w:rPr>
            </w:pPr>
            <w:r w:rsidRPr="00007D36">
              <w:rPr>
                <w:szCs w:val="21"/>
              </w:rPr>
              <w:sym w:font="Wingdings" w:char="F0E0"/>
            </w:r>
            <w:r w:rsidRPr="00AB1B38">
              <w:rPr>
                <w:szCs w:val="21"/>
                <w:lang w:val="de-CH"/>
              </w:rPr>
              <w:t xml:space="preserve"> </w:t>
            </w:r>
            <w:r w:rsidR="00AB1B38">
              <w:rPr>
                <w:szCs w:val="21"/>
                <w:lang w:val="de-CH"/>
              </w:rPr>
              <w:t>Hinzufügen</w:t>
            </w:r>
          </w:p>
          <w:p w:rsidR="00F22F87" w:rsidRPr="00AB1B38" w:rsidRDefault="00F22F87" w:rsidP="004F56BC">
            <w:pPr>
              <w:rPr>
                <w:szCs w:val="21"/>
                <w:lang w:val="de-CH"/>
              </w:rPr>
            </w:pPr>
          </w:p>
          <w:p w:rsidR="00D6618B" w:rsidRPr="00AB1B38" w:rsidRDefault="00D6618B" w:rsidP="004F56BC">
            <w:pPr>
              <w:rPr>
                <w:b/>
                <w:lang w:val="de-CH"/>
              </w:rPr>
            </w:pPr>
          </w:p>
        </w:tc>
        <w:tc>
          <w:tcPr>
            <w:tcW w:w="5387" w:type="dxa"/>
          </w:tcPr>
          <w:p w:rsidR="00D6618B" w:rsidRPr="00AB1B38" w:rsidDel="00F22F87" w:rsidRDefault="00D6618B" w:rsidP="004F56BC">
            <w:pPr>
              <w:tabs>
                <w:tab w:val="left" w:pos="5220"/>
              </w:tabs>
              <w:rPr>
                <w:del w:id="108" w:author="Tim Bänziger" w:date="2009-07-01T18:09:00Z"/>
                <w:lang w:val="de-CH"/>
              </w:rPr>
            </w:pPr>
          </w:p>
          <w:p w:rsidR="00D6618B" w:rsidRDefault="00D6618B" w:rsidP="004F56BC">
            <w:pPr>
              <w:tabs>
                <w:tab w:val="left" w:pos="5220"/>
              </w:tabs>
              <w:rPr>
                <w:b/>
                <w:lang w:val="de-DE"/>
              </w:rPr>
            </w:pPr>
          </w:p>
          <w:p w:rsidR="00AB1B38" w:rsidRDefault="00AB1B38" w:rsidP="004F56BC">
            <w:pPr>
              <w:tabs>
                <w:tab w:val="left" w:pos="5220"/>
              </w:tabs>
              <w:rPr>
                <w:lang w:val="de-CH"/>
              </w:rPr>
            </w:pPr>
          </w:p>
          <w:p w:rsidR="00F22F87" w:rsidRDefault="00F22F87" w:rsidP="004F56BC">
            <w:pPr>
              <w:tabs>
                <w:tab w:val="left" w:pos="5220"/>
              </w:tabs>
              <w:rPr>
                <w:ins w:id="109" w:author="Tim Bänziger" w:date="2009-07-01T18:09:00Z"/>
                <w:b/>
                <w:lang w:val="de-CH"/>
              </w:rPr>
            </w:pPr>
          </w:p>
          <w:p w:rsidR="00AB1B38" w:rsidRPr="00AB1B38" w:rsidDel="00F22F87" w:rsidRDefault="00AB1B38" w:rsidP="004F56BC">
            <w:pPr>
              <w:tabs>
                <w:tab w:val="left" w:pos="5220"/>
              </w:tabs>
              <w:rPr>
                <w:del w:id="110" w:author="Tim Bänziger" w:date="2009-07-01T18:09:00Z"/>
                <w:b/>
                <w:lang w:val="de-CH"/>
              </w:rPr>
            </w:pPr>
            <w:del w:id="111" w:author="Tim Bänziger" w:date="2009-07-01T18:09:00Z">
              <w:r w:rsidRPr="00AB1B38" w:rsidDel="00F22F87">
                <w:rPr>
                  <w:b/>
                  <w:lang w:val="de-CH"/>
                </w:rPr>
                <w:delText>Dropdown mit allen Dienstleister</w:delText>
              </w:r>
            </w:del>
          </w:p>
          <w:p w:rsidR="00AB1B38" w:rsidDel="00F22F87" w:rsidRDefault="00AB1B38" w:rsidP="004F56BC">
            <w:pPr>
              <w:tabs>
                <w:tab w:val="left" w:pos="5220"/>
              </w:tabs>
              <w:rPr>
                <w:del w:id="112" w:author="Tim Bänziger" w:date="2009-07-01T18:09:00Z"/>
                <w:lang w:val="de-CH"/>
              </w:rPr>
            </w:pPr>
            <w:del w:id="113" w:author="Tim Bänziger" w:date="2009-07-01T18:09:00Z">
              <w:r w:rsidDel="00F22F87">
                <w:rPr>
                  <w:lang w:val="de-CH"/>
                </w:rPr>
                <w:delText>Wahl eines Dienstleisters oder „Angebote aller Dienstleister anzeigen (Default)</w:delText>
              </w:r>
            </w:del>
          </w:p>
          <w:p w:rsidR="00AB1B38" w:rsidDel="00F22F87" w:rsidRDefault="00AB1B38" w:rsidP="004F56BC">
            <w:pPr>
              <w:tabs>
                <w:tab w:val="left" w:pos="5220"/>
              </w:tabs>
              <w:rPr>
                <w:del w:id="114" w:author="Tim Bänziger" w:date="2009-07-01T18:09:00Z"/>
                <w:lang w:val="de-CH"/>
              </w:rPr>
            </w:pPr>
          </w:p>
          <w:p w:rsidR="00AB1B38" w:rsidDel="00F22F87" w:rsidRDefault="00AB1B38" w:rsidP="004F56BC">
            <w:pPr>
              <w:tabs>
                <w:tab w:val="left" w:pos="5220"/>
              </w:tabs>
              <w:rPr>
                <w:del w:id="115" w:author="Tim Bänziger" w:date="2009-07-01T18:09:00Z"/>
                <w:lang w:val="de-CH"/>
              </w:rPr>
            </w:pPr>
            <w:del w:id="116" w:author="Tim Bänziger" w:date="2009-07-01T18:09:00Z">
              <w:r w:rsidDel="00F22F87">
                <w:rPr>
                  <w:lang w:val="de-CH"/>
                </w:rPr>
                <w:delText xml:space="preserve">Inhaltsbereich – Tab Stammdaten </w:delText>
              </w:r>
            </w:del>
          </w:p>
          <w:p w:rsidR="00AB1B38" w:rsidRDefault="00AB1B38" w:rsidP="004F56BC">
            <w:pPr>
              <w:tabs>
                <w:tab w:val="left" w:pos="5220"/>
              </w:tabs>
              <w:rPr>
                <w:lang w:val="de-CH"/>
              </w:rPr>
            </w:pPr>
          </w:p>
          <w:p w:rsidR="00AB1B38" w:rsidRPr="00D6618B" w:rsidRDefault="00AB1B38" w:rsidP="004F56BC">
            <w:pPr>
              <w:tabs>
                <w:tab w:val="left" w:pos="5220"/>
              </w:tabs>
              <w:rPr>
                <w:lang w:val="de-CH"/>
              </w:rPr>
            </w:pPr>
          </w:p>
          <w:tbl>
            <w:tblPr>
              <w:tblW w:w="399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/>
            </w:tblPr>
            <w:tblGrid>
              <w:gridCol w:w="3998"/>
            </w:tblGrid>
            <w:tr w:rsidR="00D6618B" w:rsidRPr="009E359C" w:rsidTr="004F56BC">
              <w:tc>
                <w:tcPr>
                  <w:tcW w:w="3998" w:type="dxa"/>
                </w:tcPr>
                <w:p w:rsidR="00D6618B" w:rsidRDefault="00D6618B" w:rsidP="004F56BC">
                  <w:pPr>
                    <w:rPr>
                      <w:ins w:id="117" w:author="Tim Bänziger" w:date="2009-07-01T18:15:00Z"/>
                      <w:sz w:val="16"/>
                      <w:szCs w:val="16"/>
                      <w:lang w:val="de-CH"/>
                    </w:rPr>
                  </w:pPr>
                  <w:del w:id="118" w:author="Tim Bänziger" w:date="2009-07-01T18:11:00Z">
                    <w:r w:rsidRPr="00D6618B" w:rsidDel="00F22F87">
                      <w:rPr>
                        <w:sz w:val="16"/>
                        <w:szCs w:val="16"/>
                        <w:lang w:val="de-CH"/>
                      </w:rPr>
                      <w:delText>Durch Eingabe des Standorts, werden als Suchresu</w:delText>
                    </w:r>
                    <w:r w:rsidRPr="00D6618B" w:rsidDel="00F22F87">
                      <w:rPr>
                        <w:sz w:val="16"/>
                        <w:szCs w:val="16"/>
                        <w:lang w:val="de-CH"/>
                      </w:rPr>
                      <w:delText>l</w:delText>
                    </w:r>
                    <w:r w:rsidRPr="00D6618B" w:rsidDel="00F22F87">
                      <w:rPr>
                        <w:sz w:val="16"/>
                        <w:szCs w:val="16"/>
                        <w:lang w:val="de-CH"/>
                      </w:rPr>
                      <w:delText>tat nur die dem eingegebenen Standort zugeteilten Angebote/Dienstleistungen eines oder mehrerer Dienstleister (unter Berücksichtigung der Angebot</w:delText>
                    </w:r>
                    <w:r w:rsidRPr="00D6618B" w:rsidDel="00F22F87">
                      <w:rPr>
                        <w:sz w:val="16"/>
                        <w:szCs w:val="16"/>
                        <w:lang w:val="de-CH"/>
                      </w:rPr>
                      <w:delText>s</w:delText>
                    </w:r>
                    <w:r w:rsidRPr="00D6618B" w:rsidDel="00F22F87">
                      <w:rPr>
                        <w:sz w:val="16"/>
                        <w:szCs w:val="16"/>
                        <w:lang w:val="de-CH"/>
                      </w:rPr>
                      <w:delText>zonen) aufgeführt</w:delText>
                    </w:r>
                  </w:del>
                  <w:ins w:id="119" w:author="Tim Bänziger" w:date="2009-07-01T18:11:00Z">
                    <w:r w:rsidR="00F22F87">
                      <w:rPr>
                        <w:sz w:val="16"/>
                        <w:szCs w:val="16"/>
                        <w:lang w:val="de-CH"/>
                      </w:rPr>
                      <w:t>Lieferort ist ein Freitext Feld</w:t>
                    </w:r>
                  </w:ins>
                  <w:ins w:id="120" w:author="Tim Bänziger" w:date="2009-07-01T18:15:00Z">
                    <w:r w:rsidR="00F22F87">
                      <w:rPr>
                        <w:sz w:val="16"/>
                        <w:szCs w:val="16"/>
                        <w:lang w:val="de-CH"/>
                      </w:rPr>
                      <w:t xml:space="preserve"> für eine exakte Ortsa</w:t>
                    </w:r>
                    <w:r w:rsidR="00F22F87">
                      <w:rPr>
                        <w:sz w:val="16"/>
                        <w:szCs w:val="16"/>
                        <w:lang w:val="de-CH"/>
                      </w:rPr>
                      <w:t>n</w:t>
                    </w:r>
                    <w:r w:rsidR="00F22F87">
                      <w:rPr>
                        <w:sz w:val="16"/>
                        <w:szCs w:val="16"/>
                        <w:lang w:val="de-CH"/>
                      </w:rPr>
                      <w:t>gabe</w:t>
                    </w:r>
                  </w:ins>
                  <w:ins w:id="121" w:author="Tim Bänziger" w:date="2009-07-01T18:11:00Z">
                    <w:r w:rsidR="00F22F87">
                      <w:rPr>
                        <w:sz w:val="16"/>
                        <w:szCs w:val="16"/>
                        <w:lang w:val="de-CH"/>
                      </w:rPr>
                      <w:t xml:space="preserve">. </w:t>
                    </w:r>
                  </w:ins>
                </w:p>
                <w:p w:rsidR="00F22F87" w:rsidRPr="00D6618B" w:rsidRDefault="00F22F87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D6618B" w:rsidRPr="009E359C" w:rsidTr="004F56BC">
              <w:tc>
                <w:tcPr>
                  <w:tcW w:w="3998" w:type="dxa"/>
                </w:tcPr>
                <w:p w:rsidR="00D6618B" w:rsidRDefault="00D6618B" w:rsidP="004F56BC">
                  <w:pPr>
                    <w:rPr>
                      <w:ins w:id="122" w:author="Tim Bänziger" w:date="2009-07-01T18:12:00Z"/>
                      <w:sz w:val="16"/>
                      <w:szCs w:val="16"/>
                      <w:lang w:val="de-CH"/>
                    </w:rPr>
                  </w:pPr>
                  <w:del w:id="123" w:author="Tim Bänziger" w:date="2009-07-01T18:12:00Z">
                    <w:r w:rsidRPr="00D6618B" w:rsidDel="00F22F87">
                      <w:rPr>
                        <w:sz w:val="16"/>
                        <w:szCs w:val="16"/>
                        <w:lang w:val="de-CH"/>
                      </w:rPr>
                      <w:delText>Zeitpunkt VON (ab wann das Angebot benötigt wird) oder AM (Angebot wird genau AM xy benötigt)</w:delText>
                    </w:r>
                  </w:del>
                  <w:ins w:id="124" w:author="Tim Bänziger" w:date="2009-07-01T18:12:00Z">
                    <w:r w:rsidR="00F22F87">
                      <w:rPr>
                        <w:sz w:val="16"/>
                        <w:szCs w:val="16"/>
                        <w:lang w:val="de-CH"/>
                      </w:rPr>
                      <w:t>Lieferung am: Wann soll die Option geliefert werden.</w:t>
                    </w:r>
                  </w:ins>
                </w:p>
                <w:p w:rsidR="00F22F87" w:rsidRPr="00D6618B" w:rsidDel="00F22F87" w:rsidRDefault="00F22F87" w:rsidP="004F56BC">
                  <w:pPr>
                    <w:rPr>
                      <w:del w:id="125" w:author="Tim Bänziger" w:date="2009-07-01T18:12:00Z"/>
                      <w:sz w:val="16"/>
                      <w:szCs w:val="16"/>
                      <w:lang w:val="de-CH"/>
                    </w:rPr>
                  </w:pP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del w:id="126" w:author="Tim Bänziger" w:date="2009-07-01T18:12:00Z">
                    <w:r w:rsidRPr="00D6618B" w:rsidDel="00F22F87">
                      <w:rPr>
                        <w:sz w:val="16"/>
                        <w:szCs w:val="16"/>
                        <w:lang w:val="de-CH"/>
                      </w:rPr>
                      <w:delText xml:space="preserve"> </w:delText>
                    </w:r>
                  </w:del>
                </w:p>
              </w:tc>
            </w:tr>
            <w:tr w:rsidR="00D6618B" w:rsidRPr="009E359C" w:rsidTr="004F56BC">
              <w:tc>
                <w:tcPr>
                  <w:tcW w:w="3998" w:type="dxa"/>
                </w:tcPr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del w:id="127" w:author="Tim Bänziger" w:date="2009-07-01T18:12:00Z">
                    <w:r w:rsidRPr="00D6618B" w:rsidDel="00F22F87">
                      <w:rPr>
                        <w:sz w:val="16"/>
                        <w:szCs w:val="16"/>
                        <w:lang w:val="de-CH"/>
                      </w:rPr>
                      <w:delText>Optional: Zeitpunkt BIS</w:delText>
                    </w:r>
                  </w:del>
                  <w:ins w:id="128" w:author="Tim Bänziger" w:date="2009-07-01T18:12:00Z">
                    <w:r w:rsidR="00F22F87">
                      <w:rPr>
                        <w:sz w:val="16"/>
                        <w:szCs w:val="16"/>
                        <w:lang w:val="de-CH"/>
                      </w:rPr>
                      <w:t>Abholen am: bis</w:t>
                    </w:r>
                  </w:ins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 wann das Angebot benötigt</w:t>
                  </w:r>
                  <w:ins w:id="129" w:author="Tim Bänziger" w:date="2009-07-01T18:13:00Z">
                    <w:r w:rsidR="00F22F87">
                      <w:rPr>
                        <w:sz w:val="16"/>
                        <w:szCs w:val="16"/>
                        <w:lang w:val="de-CH"/>
                      </w:rPr>
                      <w:t>/wann soll es abgeholt werden.</w:t>
                    </w:r>
                  </w:ins>
                  <w:del w:id="130" w:author="Tim Bänziger" w:date="2009-07-01T18:13:00Z">
                    <w:r w:rsidRPr="00D6618B" w:rsidDel="00F22F87">
                      <w:rPr>
                        <w:sz w:val="16"/>
                        <w:szCs w:val="16"/>
                        <w:lang w:val="de-CH"/>
                      </w:rPr>
                      <w:delText xml:space="preserve"> wird</w:delText>
                    </w:r>
                  </w:del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D6618B" w:rsidRPr="009E359C" w:rsidTr="004F56BC">
              <w:tc>
                <w:tcPr>
                  <w:tcW w:w="3998" w:type="dxa"/>
                </w:tcPr>
                <w:p w:rsidR="00D6618B" w:rsidRPr="00D6618B" w:rsidRDefault="00D6618B" w:rsidP="00F22F87">
                  <w:pPr>
                    <w:rPr>
                      <w:sz w:val="16"/>
                      <w:szCs w:val="16"/>
                      <w:lang w:val="de-CH"/>
                    </w:rPr>
                    <w:pPrChange w:id="131" w:author="Tim Bänziger" w:date="2009-07-01T18:13:00Z">
                      <w:pPr/>
                    </w:pPrChange>
                  </w:pP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Anzahl Teilnehmer, für welche die </w:t>
                  </w:r>
                  <w:del w:id="132" w:author="Tim Bänziger" w:date="2009-07-01T18:13:00Z">
                    <w:r w:rsidRPr="00D6618B" w:rsidDel="00F22F87">
                      <w:rPr>
                        <w:sz w:val="16"/>
                        <w:szCs w:val="16"/>
                        <w:lang w:val="de-CH"/>
                      </w:rPr>
                      <w:delText xml:space="preserve">Angebote/ </w:delText>
                    </w:r>
                  </w:del>
                  <w:r w:rsidRPr="00D6618B">
                    <w:rPr>
                      <w:sz w:val="16"/>
                      <w:szCs w:val="16"/>
                      <w:lang w:val="de-CH"/>
                    </w:rPr>
                    <w:t>Diens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>t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>leistung</w:t>
                  </w:r>
                  <w:del w:id="133" w:author="Tim Bänziger" w:date="2009-07-01T18:13:00Z">
                    <w:r w:rsidRPr="00D6618B" w:rsidDel="00F22F87">
                      <w:rPr>
                        <w:sz w:val="16"/>
                        <w:szCs w:val="16"/>
                        <w:lang w:val="de-CH"/>
                      </w:rPr>
                      <w:delText>en</w:delText>
                    </w:r>
                  </w:del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 </w:t>
                  </w:r>
                  <w:del w:id="134" w:author="Tim Bänziger" w:date="2009-07-01T18:13:00Z">
                    <w:r w:rsidRPr="00D6618B" w:rsidDel="00F22F87">
                      <w:rPr>
                        <w:sz w:val="16"/>
                        <w:szCs w:val="16"/>
                        <w:lang w:val="de-CH"/>
                      </w:rPr>
                      <w:delText>gesucht werden</w:delText>
                    </w:r>
                  </w:del>
                  <w:ins w:id="135" w:author="Tim Bänziger" w:date="2009-07-01T18:13:00Z">
                    <w:r w:rsidR="00F22F87">
                      <w:rPr>
                        <w:sz w:val="16"/>
                        <w:szCs w:val="16"/>
                        <w:lang w:val="de-CH"/>
                      </w:rPr>
                      <w:t>gebucht werden soll</w:t>
                    </w:r>
                  </w:ins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. Die Zahl wird </w:t>
                  </w:r>
                  <w:del w:id="136" w:author="Tim Bänziger" w:date="2009-07-01T18:13:00Z">
                    <w:r w:rsidRPr="00D6618B" w:rsidDel="00F22F87">
                      <w:rPr>
                        <w:sz w:val="16"/>
                        <w:szCs w:val="16"/>
                        <w:lang w:val="de-CH"/>
                      </w:rPr>
                      <w:delText xml:space="preserve">Initial </w:delText>
                    </w:r>
                  </w:del>
                  <w:r w:rsidRPr="00D6618B">
                    <w:rPr>
                      <w:sz w:val="16"/>
                      <w:szCs w:val="16"/>
                      <w:lang w:val="de-CH"/>
                    </w:rPr>
                    <w:t>von den Stam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>m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>daten übernommen, kann aber überschrieben we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>r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>den. Das Feld ist nur bei der Offenen Menge rel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>e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>vant, d.h. dort wo der Dienstleister aufgrund der Anzahl Pers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>o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nen die Anzahl Angebote (z.B. </w:t>
                  </w:r>
                  <w:proofErr w:type="spellStart"/>
                  <w:r w:rsidRPr="00D6618B">
                    <w:rPr>
                      <w:sz w:val="16"/>
                      <w:szCs w:val="16"/>
                      <w:lang w:val="de-CH"/>
                    </w:rPr>
                    <w:t>Gipfeli</w:t>
                  </w:r>
                  <w:proofErr w:type="spellEnd"/>
                  <w:r w:rsidRPr="00D6618B">
                    <w:rPr>
                      <w:sz w:val="16"/>
                      <w:szCs w:val="16"/>
                      <w:lang w:val="de-CH"/>
                    </w:rPr>
                    <w:t>) selber b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>e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>stimmt.</w:t>
                  </w:r>
                </w:p>
              </w:tc>
            </w:tr>
            <w:tr w:rsidR="00D6618B" w:rsidRPr="009E359C" w:rsidTr="004F56BC">
              <w:tc>
                <w:tcPr>
                  <w:tcW w:w="3998" w:type="dxa"/>
                </w:tcPr>
                <w:p w:rsidR="00D6618B" w:rsidRDefault="008D503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>
                    <w:rPr>
                      <w:sz w:val="16"/>
                      <w:szCs w:val="16"/>
                      <w:lang w:val="de-CH"/>
                    </w:rPr>
                    <w:t>Falls die Bestellung</w:t>
                  </w:r>
                  <w:ins w:id="137" w:author="Tim Bänziger" w:date="2009-07-01T18:13:00Z">
                    <w:r w:rsidR="00F22F87">
                      <w:rPr>
                        <w:sz w:val="16"/>
                        <w:szCs w:val="16"/>
                        <w:lang w:val="de-CH"/>
                      </w:rPr>
                      <w:t>soption</w:t>
                    </w:r>
                  </w:ins>
                  <w:r>
                    <w:rPr>
                      <w:sz w:val="16"/>
                      <w:szCs w:val="16"/>
                      <w:lang w:val="de-CH"/>
                    </w:rPr>
                    <w:t xml:space="preserve"> für eine bestimmte Pe</w:t>
                  </w:r>
                  <w:r>
                    <w:rPr>
                      <w:sz w:val="16"/>
                      <w:szCs w:val="16"/>
                      <w:lang w:val="de-CH"/>
                    </w:rPr>
                    <w:t>r</w:t>
                  </w:r>
                  <w:r>
                    <w:rPr>
                      <w:sz w:val="16"/>
                      <w:szCs w:val="16"/>
                      <w:lang w:val="de-CH"/>
                    </w:rPr>
                    <w:t>son ist, kann dieser Wert geändert werden. Sta</w:t>
                  </w:r>
                  <w:r>
                    <w:rPr>
                      <w:sz w:val="16"/>
                      <w:szCs w:val="16"/>
                      <w:lang w:val="de-CH"/>
                    </w:rPr>
                    <w:t>n</w:t>
                  </w:r>
                  <w:r>
                    <w:rPr>
                      <w:sz w:val="16"/>
                      <w:szCs w:val="16"/>
                      <w:lang w:val="de-CH"/>
                    </w:rPr>
                    <w:t xml:space="preserve">dardwert ist der </w:t>
                  </w:r>
                  <w:proofErr w:type="spellStart"/>
                  <w:r>
                    <w:rPr>
                      <w:sz w:val="16"/>
                      <w:szCs w:val="16"/>
                      <w:lang w:val="de-CH"/>
                    </w:rPr>
                    <w:t>Owner</w:t>
                  </w:r>
                  <w:proofErr w:type="spellEnd"/>
                  <w:r>
                    <w:rPr>
                      <w:sz w:val="16"/>
                      <w:szCs w:val="16"/>
                      <w:lang w:val="de-CH"/>
                    </w:rPr>
                    <w:t xml:space="preserve"> des Events</w:t>
                  </w:r>
                </w:p>
                <w:p w:rsidR="008D503B" w:rsidRPr="00D6618B" w:rsidRDefault="008D503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8D503B" w:rsidRPr="009E359C" w:rsidTr="004F56BC">
              <w:tc>
                <w:tcPr>
                  <w:tcW w:w="3998" w:type="dxa"/>
                </w:tcPr>
                <w:p w:rsidR="008D503B" w:rsidRPr="00D6618B" w:rsidRDefault="008D503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>
                    <w:rPr>
                      <w:sz w:val="16"/>
                      <w:szCs w:val="16"/>
                      <w:lang w:val="de-CH"/>
                    </w:rPr>
                    <w:t>Titel der Bestellung</w:t>
                  </w:r>
                  <w:ins w:id="138" w:author="Tim Bänziger" w:date="2009-07-01T18:14:00Z">
                    <w:r w:rsidR="00F22F87">
                      <w:rPr>
                        <w:sz w:val="16"/>
                        <w:szCs w:val="16"/>
                        <w:lang w:val="de-CH"/>
                      </w:rPr>
                      <w:t xml:space="preserve"> (Gruppierungstitel, nach we</w:t>
                    </w:r>
                    <w:r w:rsidR="00F22F87">
                      <w:rPr>
                        <w:sz w:val="16"/>
                        <w:szCs w:val="16"/>
                        <w:lang w:val="de-CH"/>
                      </w:rPr>
                      <w:t>l</w:t>
                    </w:r>
                    <w:r w:rsidR="00F22F87">
                      <w:rPr>
                        <w:sz w:val="16"/>
                        <w:szCs w:val="16"/>
                        <w:lang w:val="de-CH"/>
                      </w:rPr>
                      <w:t>chem sortiert werden kann</w:t>
                    </w:r>
                  </w:ins>
                </w:p>
              </w:tc>
            </w:tr>
            <w:tr w:rsidR="0009728B" w:rsidRPr="009E359C" w:rsidTr="004F56BC">
              <w:tc>
                <w:tcPr>
                  <w:tcW w:w="3998" w:type="dxa"/>
                </w:tcPr>
                <w:p w:rsidR="0009728B" w:rsidRDefault="000972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del w:id="139" w:author="Tim Bänziger" w:date="2009-07-01T18:09:00Z">
                    <w:r w:rsidDel="00F22F87">
                      <w:rPr>
                        <w:sz w:val="16"/>
                        <w:szCs w:val="16"/>
                        <w:lang w:val="de-CH"/>
                      </w:rPr>
                      <w:delText>Bemerkungen</w:delText>
                    </w:r>
                  </w:del>
                </w:p>
              </w:tc>
            </w:tr>
          </w:tbl>
          <w:p w:rsidR="00D6618B" w:rsidRPr="00D6618B" w:rsidRDefault="00D6618B" w:rsidP="004F56BC">
            <w:pPr>
              <w:tabs>
                <w:tab w:val="left" w:pos="5220"/>
              </w:tabs>
              <w:rPr>
                <w:lang w:val="de-CH"/>
              </w:rPr>
            </w:pPr>
          </w:p>
          <w:p w:rsidR="00D6618B" w:rsidRPr="00007D36" w:rsidRDefault="00D6618B" w:rsidP="004F56BC">
            <w:pPr>
              <w:tabs>
                <w:tab w:val="left" w:pos="5220"/>
              </w:tabs>
              <w:rPr>
                <w:b/>
                <w:lang w:val="de-DE"/>
              </w:rPr>
            </w:pPr>
          </w:p>
          <w:p w:rsidR="00D6618B" w:rsidRPr="008D503B" w:rsidRDefault="00D6618B" w:rsidP="004F56BC">
            <w:pPr>
              <w:tabs>
                <w:tab w:val="left" w:pos="5220"/>
              </w:tabs>
              <w:rPr>
                <w:lang w:val="de-CH"/>
              </w:rPr>
            </w:pPr>
            <w:r w:rsidRPr="00007D36">
              <w:rPr>
                <w:b/>
                <w:lang w:val="de-DE"/>
              </w:rPr>
              <w:t>Allgemeine Regeln:</w:t>
            </w:r>
          </w:p>
          <w:p w:rsidR="00F22F87" w:rsidRDefault="00B81E6A" w:rsidP="00C452F2">
            <w:pPr>
              <w:numPr>
                <w:ilvl w:val="0"/>
                <w:numId w:val="7"/>
              </w:numPr>
              <w:spacing w:line="260" w:lineRule="atLeast"/>
              <w:rPr>
                <w:ins w:id="140" w:author="Tim Bänziger" w:date="2009-07-01T18:16:00Z"/>
                <w:lang w:val="de-CH"/>
              </w:rPr>
            </w:pPr>
            <w:ins w:id="141" w:author="Tim Bänziger" w:date="2009-07-01T18:15:00Z">
              <w:r>
                <w:rPr>
                  <w:lang w:val="de-CH"/>
                </w:rPr>
                <w:t>Zusätzliche Erfassungsfelder. Bei der Ersterfa</w:t>
              </w:r>
              <w:r>
                <w:rPr>
                  <w:lang w:val="de-CH"/>
                </w:rPr>
                <w:t>s</w:t>
              </w:r>
              <w:r>
                <w:rPr>
                  <w:lang w:val="de-CH"/>
                </w:rPr>
                <w:t xml:space="preserve">sung einer Dienstleistung (pro Anlass) </w:t>
              </w:r>
            </w:ins>
            <w:ins w:id="142" w:author="Tim Bänziger" w:date="2009-07-01T18:16:00Z">
              <w:r>
                <w:rPr>
                  <w:lang w:val="de-CH"/>
                </w:rPr>
                <w:t>gelten fo</w:t>
              </w:r>
              <w:r>
                <w:rPr>
                  <w:lang w:val="de-CH"/>
                </w:rPr>
                <w:t>l</w:t>
              </w:r>
              <w:r>
                <w:rPr>
                  <w:lang w:val="de-CH"/>
                </w:rPr>
                <w:t xml:space="preserve">gende </w:t>
              </w:r>
            </w:ins>
            <w:ins w:id="143" w:author="Tim Bänziger" w:date="2009-07-01T18:18:00Z">
              <w:r>
                <w:rPr>
                  <w:lang w:val="de-CH"/>
                </w:rPr>
                <w:t>Standardwerte aus dem Bereich der A</w:t>
              </w:r>
              <w:r>
                <w:rPr>
                  <w:lang w:val="de-CH"/>
                </w:rPr>
                <w:t>n</w:t>
              </w:r>
              <w:r>
                <w:rPr>
                  <w:lang w:val="de-CH"/>
                </w:rPr>
                <w:t>lass-Stammdaten</w:t>
              </w:r>
            </w:ins>
            <w:ins w:id="144" w:author="Tim Bänziger" w:date="2009-07-01T18:16:00Z">
              <w:r>
                <w:rPr>
                  <w:lang w:val="de-CH"/>
                </w:rPr>
                <w:t>:</w:t>
              </w:r>
            </w:ins>
          </w:p>
          <w:p w:rsidR="00B81E6A" w:rsidRDefault="00B81E6A" w:rsidP="00B81E6A">
            <w:pPr>
              <w:numPr>
                <w:ilvl w:val="1"/>
                <w:numId w:val="7"/>
              </w:numPr>
              <w:spacing w:line="260" w:lineRule="atLeast"/>
              <w:rPr>
                <w:ins w:id="145" w:author="Tim Bänziger" w:date="2009-07-01T18:17:00Z"/>
                <w:lang w:val="de-CH"/>
              </w:rPr>
              <w:pPrChange w:id="146" w:author="Tim Bänziger" w:date="2009-07-01T18:17:00Z">
                <w:pPr>
                  <w:numPr>
                    <w:numId w:val="7"/>
                  </w:numPr>
                  <w:spacing w:line="260" w:lineRule="atLeast"/>
                  <w:ind w:left="720" w:hanging="360"/>
                </w:pPr>
              </w:pPrChange>
            </w:pPr>
            <w:ins w:id="147" w:author="Tim Bänziger" w:date="2009-07-01T18:17:00Z">
              <w:r>
                <w:rPr>
                  <w:lang w:val="de-CH"/>
                </w:rPr>
                <w:t xml:space="preserve">Lieferort </w:t>
              </w:r>
              <w:r w:rsidRPr="00B81E6A">
                <w:rPr>
                  <w:lang w:val="de-CH"/>
                </w:rPr>
                <w:sym w:font="Wingdings" w:char="F0E7"/>
              </w:r>
              <w:r>
                <w:rPr>
                  <w:lang w:val="de-CH"/>
                </w:rPr>
                <w:t xml:space="preserve"> Hauptstandort</w:t>
              </w:r>
            </w:ins>
          </w:p>
          <w:p w:rsidR="00B81E6A" w:rsidRDefault="00B81E6A" w:rsidP="00B81E6A">
            <w:pPr>
              <w:numPr>
                <w:ilvl w:val="1"/>
                <w:numId w:val="7"/>
              </w:numPr>
              <w:spacing w:line="260" w:lineRule="atLeast"/>
              <w:rPr>
                <w:ins w:id="148" w:author="Tim Bänziger" w:date="2009-07-01T18:17:00Z"/>
                <w:lang w:val="de-CH"/>
              </w:rPr>
              <w:pPrChange w:id="149" w:author="Tim Bänziger" w:date="2009-07-01T18:17:00Z">
                <w:pPr>
                  <w:numPr>
                    <w:numId w:val="7"/>
                  </w:numPr>
                  <w:spacing w:line="260" w:lineRule="atLeast"/>
                  <w:ind w:left="720" w:hanging="360"/>
                </w:pPr>
              </w:pPrChange>
            </w:pPr>
            <w:ins w:id="150" w:author="Tim Bänziger" w:date="2009-07-01T18:17:00Z">
              <w:r>
                <w:rPr>
                  <w:lang w:val="de-CH"/>
                </w:rPr>
                <w:t xml:space="preserve">Lieferung am </w:t>
              </w:r>
              <w:r w:rsidRPr="00B81E6A">
                <w:rPr>
                  <w:lang w:val="de-CH"/>
                </w:rPr>
                <w:sym w:font="Wingdings" w:char="F0E7"/>
              </w:r>
              <w:r>
                <w:rPr>
                  <w:lang w:val="de-CH"/>
                </w:rPr>
                <w:t xml:space="preserve"> Anlass beginn</w:t>
              </w:r>
            </w:ins>
          </w:p>
          <w:p w:rsidR="00B81E6A" w:rsidRDefault="00B81E6A" w:rsidP="00B81E6A">
            <w:pPr>
              <w:numPr>
                <w:ilvl w:val="1"/>
                <w:numId w:val="7"/>
              </w:numPr>
              <w:spacing w:line="260" w:lineRule="atLeast"/>
              <w:rPr>
                <w:ins w:id="151" w:author="Tim Bänziger" w:date="2009-07-01T18:17:00Z"/>
                <w:lang w:val="de-CH"/>
              </w:rPr>
              <w:pPrChange w:id="152" w:author="Tim Bänziger" w:date="2009-07-01T18:17:00Z">
                <w:pPr>
                  <w:numPr>
                    <w:numId w:val="7"/>
                  </w:numPr>
                  <w:spacing w:line="260" w:lineRule="atLeast"/>
                  <w:ind w:left="720" w:hanging="360"/>
                </w:pPr>
              </w:pPrChange>
            </w:pPr>
            <w:ins w:id="153" w:author="Tim Bänziger" w:date="2009-07-01T18:17:00Z">
              <w:r>
                <w:rPr>
                  <w:lang w:val="de-CH"/>
                </w:rPr>
                <w:t xml:space="preserve">Abholen am </w:t>
              </w:r>
              <w:r w:rsidRPr="00B81E6A">
                <w:rPr>
                  <w:lang w:val="de-CH"/>
                </w:rPr>
                <w:sym w:font="Wingdings" w:char="F0E7"/>
              </w:r>
              <w:r>
                <w:rPr>
                  <w:lang w:val="de-CH"/>
                </w:rPr>
                <w:t xml:space="preserve"> leer</w:t>
              </w:r>
            </w:ins>
          </w:p>
          <w:p w:rsidR="00B81E6A" w:rsidRDefault="00B81E6A" w:rsidP="00B81E6A">
            <w:pPr>
              <w:numPr>
                <w:ilvl w:val="1"/>
                <w:numId w:val="7"/>
              </w:numPr>
              <w:spacing w:line="260" w:lineRule="atLeast"/>
              <w:rPr>
                <w:ins w:id="154" w:author="Tim Bänziger" w:date="2009-07-01T18:17:00Z"/>
                <w:lang w:val="de-CH"/>
              </w:rPr>
              <w:pPrChange w:id="155" w:author="Tim Bänziger" w:date="2009-07-01T18:17:00Z">
                <w:pPr>
                  <w:numPr>
                    <w:numId w:val="7"/>
                  </w:numPr>
                  <w:spacing w:line="260" w:lineRule="atLeast"/>
                  <w:ind w:left="720" w:hanging="360"/>
                </w:pPr>
              </w:pPrChange>
            </w:pPr>
            <w:ins w:id="156" w:author="Tim Bänziger" w:date="2009-07-01T18:17:00Z">
              <w:r>
                <w:rPr>
                  <w:lang w:val="de-CH"/>
                </w:rPr>
                <w:t xml:space="preserve">Anzahl Teilnehmer </w:t>
              </w:r>
              <w:r w:rsidRPr="00B81E6A">
                <w:rPr>
                  <w:lang w:val="de-CH"/>
                </w:rPr>
                <w:sym w:font="Wingdings" w:char="F0E7"/>
              </w:r>
              <w:r>
                <w:rPr>
                  <w:lang w:val="de-CH"/>
                </w:rPr>
                <w:t xml:space="preserve"> Anzahl Teilnehmer</w:t>
              </w:r>
            </w:ins>
          </w:p>
          <w:p w:rsidR="00B81E6A" w:rsidRDefault="00B81E6A" w:rsidP="00B81E6A">
            <w:pPr>
              <w:numPr>
                <w:ilvl w:val="1"/>
                <w:numId w:val="7"/>
              </w:numPr>
              <w:spacing w:line="260" w:lineRule="atLeast"/>
              <w:rPr>
                <w:ins w:id="157" w:author="Tim Bänziger" w:date="2009-07-01T18:18:00Z"/>
                <w:lang w:val="de-CH"/>
              </w:rPr>
              <w:pPrChange w:id="158" w:author="Tim Bänziger" w:date="2009-07-01T18:17:00Z">
                <w:pPr>
                  <w:numPr>
                    <w:numId w:val="7"/>
                  </w:numPr>
                  <w:spacing w:line="260" w:lineRule="atLeast"/>
                  <w:ind w:left="720" w:hanging="360"/>
                </w:pPr>
              </w:pPrChange>
            </w:pPr>
            <w:ins w:id="159" w:author="Tim Bänziger" w:date="2009-07-01T18:18:00Z">
              <w:r>
                <w:rPr>
                  <w:lang w:val="de-CH"/>
                </w:rPr>
                <w:t xml:space="preserve">Besteller </w:t>
              </w:r>
              <w:r w:rsidRPr="00B81E6A">
                <w:rPr>
                  <w:lang w:val="de-CH"/>
                </w:rPr>
                <w:sym w:font="Wingdings" w:char="F0E7"/>
              </w:r>
              <w:r>
                <w:rPr>
                  <w:lang w:val="de-CH"/>
                </w:rPr>
                <w:t xml:space="preserve"> Event </w:t>
              </w:r>
              <w:proofErr w:type="spellStart"/>
              <w:r>
                <w:rPr>
                  <w:lang w:val="de-CH"/>
                </w:rPr>
                <w:t>Owner</w:t>
              </w:r>
              <w:proofErr w:type="spellEnd"/>
            </w:ins>
          </w:p>
          <w:p w:rsidR="00B81E6A" w:rsidRDefault="00B81E6A" w:rsidP="00B81E6A">
            <w:pPr>
              <w:numPr>
                <w:ilvl w:val="1"/>
                <w:numId w:val="7"/>
              </w:numPr>
              <w:spacing w:line="260" w:lineRule="atLeast"/>
              <w:rPr>
                <w:ins w:id="160" w:author="Tim Bänziger" w:date="2009-07-01T18:19:00Z"/>
                <w:lang w:val="de-CH"/>
              </w:rPr>
              <w:pPrChange w:id="161" w:author="Tim Bänziger" w:date="2009-07-01T18:17:00Z">
                <w:pPr>
                  <w:numPr>
                    <w:numId w:val="7"/>
                  </w:numPr>
                  <w:spacing w:line="260" w:lineRule="atLeast"/>
                  <w:ind w:left="720" w:hanging="360"/>
                </w:pPr>
              </w:pPrChange>
            </w:pPr>
            <w:ins w:id="162" w:author="Tim Bänziger" w:date="2009-07-01T18:18:00Z">
              <w:r>
                <w:rPr>
                  <w:lang w:val="de-CH"/>
                </w:rPr>
                <w:t xml:space="preserve">Titel </w:t>
              </w:r>
              <w:r w:rsidRPr="00B81E6A">
                <w:rPr>
                  <w:lang w:val="de-CH"/>
                </w:rPr>
                <w:sym w:font="Wingdings" w:char="F0E7"/>
              </w:r>
              <w:r>
                <w:rPr>
                  <w:lang w:val="de-CH"/>
                </w:rPr>
                <w:t xml:space="preserve"> leer</w:t>
              </w:r>
            </w:ins>
          </w:p>
          <w:p w:rsidR="00B81E6A" w:rsidRDefault="00B81E6A" w:rsidP="00B81E6A">
            <w:pPr>
              <w:spacing w:line="260" w:lineRule="atLeast"/>
              <w:ind w:left="720"/>
              <w:rPr>
                <w:ins w:id="163" w:author="Tim Bänziger" w:date="2009-07-01T18:14:00Z"/>
                <w:lang w:val="de-CH"/>
              </w:rPr>
              <w:pPrChange w:id="164" w:author="Tim Bänziger" w:date="2009-07-01T18:19:00Z">
                <w:pPr>
                  <w:numPr>
                    <w:numId w:val="7"/>
                  </w:numPr>
                  <w:spacing w:line="260" w:lineRule="atLeast"/>
                  <w:ind w:left="720" w:hanging="360"/>
                </w:pPr>
              </w:pPrChange>
            </w:pPr>
            <w:ins w:id="165" w:author="Tim Bänziger" w:date="2009-07-01T18:19:00Z">
              <w:r>
                <w:rPr>
                  <w:lang w:val="de-CH"/>
                </w:rPr>
                <w:t>Beim der Erfassung der zweiten Option werden die zuletzt eingegebenen Werte angezeigt.</w:t>
              </w:r>
            </w:ins>
          </w:p>
          <w:p w:rsidR="00D6618B" w:rsidRPr="00D6618B" w:rsidRDefault="00D6618B" w:rsidP="00C452F2">
            <w:pPr>
              <w:numPr>
                <w:ilvl w:val="0"/>
                <w:numId w:val="7"/>
              </w:numPr>
              <w:spacing w:line="260" w:lineRule="atLeast"/>
              <w:rPr>
                <w:lang w:val="de-CH"/>
              </w:rPr>
            </w:pPr>
            <w:r w:rsidRPr="00D6618B">
              <w:rPr>
                <w:lang w:val="de-CH"/>
              </w:rPr>
              <w:t>Ein oder mehrere Angebote können in einer b</w:t>
            </w:r>
            <w:r w:rsidRPr="00D6618B">
              <w:rPr>
                <w:lang w:val="de-CH"/>
              </w:rPr>
              <w:t>e</w:t>
            </w:r>
            <w:r w:rsidRPr="00D6618B">
              <w:rPr>
                <w:lang w:val="de-CH"/>
              </w:rPr>
              <w:t>stimmten Menge (Anzahl) oder als „Offene Me</w:t>
            </w:r>
            <w:r w:rsidRPr="00D6618B">
              <w:rPr>
                <w:lang w:val="de-CH"/>
              </w:rPr>
              <w:t>n</w:t>
            </w:r>
            <w:r w:rsidRPr="00D6618B">
              <w:rPr>
                <w:lang w:val="de-CH"/>
              </w:rPr>
              <w:t>ge“ (Der Dienstleister entscheidet über die A</w:t>
            </w:r>
            <w:r w:rsidRPr="00D6618B">
              <w:rPr>
                <w:lang w:val="de-CH"/>
              </w:rPr>
              <w:t>n</w:t>
            </w:r>
            <w:r w:rsidRPr="00D6618B">
              <w:rPr>
                <w:lang w:val="de-CH"/>
              </w:rPr>
              <w:t xml:space="preserve">zahl) bestellt werden. </w:t>
            </w:r>
          </w:p>
          <w:p w:rsidR="00D6618B" w:rsidRPr="00D6618B" w:rsidRDefault="00D6618B" w:rsidP="00C452F2">
            <w:pPr>
              <w:numPr>
                <w:ilvl w:val="0"/>
                <w:numId w:val="7"/>
              </w:numPr>
              <w:spacing w:line="260" w:lineRule="atLeast"/>
              <w:rPr>
                <w:lang w:val="de-CH"/>
              </w:rPr>
            </w:pPr>
            <w:r w:rsidRPr="00D6618B">
              <w:rPr>
                <w:lang w:val="de-CH"/>
              </w:rPr>
              <w:t>Angebote ausserhalb der Vorlaufzeiten (auch u</w:t>
            </w:r>
            <w:r w:rsidRPr="00D6618B">
              <w:rPr>
                <w:lang w:val="de-CH"/>
              </w:rPr>
              <w:t>n</w:t>
            </w:r>
            <w:r w:rsidRPr="00D6618B">
              <w:rPr>
                <w:lang w:val="de-CH"/>
              </w:rPr>
              <w:t>ter Berücksichtigung der Dienstleister Arbeitszeit) werden nicht aufgeführt</w:t>
            </w:r>
          </w:p>
        </w:tc>
      </w:tr>
      <w:tr w:rsidR="008D503B" w:rsidRPr="00D6618B" w:rsidTr="000F0EEE">
        <w:tc>
          <w:tcPr>
            <w:tcW w:w="9464" w:type="dxa"/>
            <w:gridSpan w:val="2"/>
          </w:tcPr>
          <w:p w:rsidR="008D503B" w:rsidRPr="00007D36" w:rsidRDefault="001579B1" w:rsidP="004F56BC">
            <w:pPr>
              <w:tabs>
                <w:tab w:val="left" w:pos="5220"/>
              </w:tabs>
              <w:rPr>
                <w:lang w:val="en-US"/>
              </w:rPr>
            </w:pPr>
            <w:ins w:id="166" w:author="Tim Bänziger" w:date="2009-07-01T17:41:00Z">
              <w:r>
                <w:rPr>
                  <w:noProof/>
                  <w:lang w:val="de-CH" w:eastAsia="de-CH"/>
                </w:rPr>
                <w:drawing>
                  <wp:inline distT="0" distB="0" distL="0" distR="0">
                    <wp:extent cx="5868035" cy="908685"/>
                    <wp:effectExtent l="19050" t="0" r="0" b="0"/>
                    <wp:docPr id="23" name="Picture 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6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868035" cy="90868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  <w:del w:id="167" w:author="Tim Bänziger" w:date="2009-07-01T17:41:00Z">
              <w:r w:rsidR="0009728B" w:rsidDel="001579B1">
                <w:rPr>
                  <w:noProof/>
                  <w:lang w:val="de-CH" w:eastAsia="de-CH"/>
                </w:rPr>
                <w:drawing>
                  <wp:inline distT="0" distB="0" distL="0" distR="0">
                    <wp:extent cx="5872480" cy="4713605"/>
                    <wp:effectExtent l="19050" t="0" r="0" b="0"/>
                    <wp:docPr id="9" name="Picture 8" descr="Event_DL_zu_Anlass.jp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Event_DL_zu_Anlass.jpg"/>
                            <pic:cNvPicPr/>
                          </pic:nvPicPr>
                          <pic:blipFill>
                            <a:blip r:embed="rId17" cstate="print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872480" cy="471360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</w:tc>
      </w:tr>
    </w:tbl>
    <w:p w:rsidR="00D6618B" w:rsidRPr="00007D36" w:rsidRDefault="00D6618B" w:rsidP="00D6618B">
      <w:pPr>
        <w:rPr>
          <w:lang w:val="de-DE"/>
        </w:rPr>
      </w:pPr>
    </w:p>
    <w:p w:rsidR="00D6618B" w:rsidRPr="00007D36" w:rsidRDefault="00D6618B" w:rsidP="00D6618B">
      <w:pPr>
        <w:rPr>
          <w:lang w:val="de-DE"/>
        </w:rPr>
      </w:pPr>
    </w:p>
    <w:p w:rsidR="00D6618B" w:rsidRPr="00007D36" w:rsidRDefault="00D6618B" w:rsidP="00D6618B">
      <w:pPr>
        <w:rPr>
          <w:lang w:val="de-DE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077"/>
        <w:gridCol w:w="5387"/>
      </w:tblGrid>
      <w:tr w:rsidR="00D6618B" w:rsidRPr="009E359C" w:rsidTr="006D6D11">
        <w:tc>
          <w:tcPr>
            <w:tcW w:w="9464" w:type="dxa"/>
            <w:gridSpan w:val="2"/>
          </w:tcPr>
          <w:p w:rsidR="00D6618B" w:rsidRPr="00D6618B" w:rsidRDefault="00D6618B" w:rsidP="004F56BC">
            <w:pPr>
              <w:tabs>
                <w:tab w:val="left" w:pos="5220"/>
              </w:tabs>
              <w:rPr>
                <w:lang w:val="de-CH"/>
              </w:rPr>
            </w:pPr>
            <w:r w:rsidRPr="00007D36">
              <w:rPr>
                <w:b/>
                <w:bCs/>
                <w:sz w:val="32"/>
                <w:lang w:val="de-DE"/>
              </w:rPr>
              <w:t xml:space="preserve">Schritt </w:t>
            </w:r>
            <w:r w:rsidR="006D6D11">
              <w:rPr>
                <w:b/>
                <w:bCs/>
                <w:sz w:val="32"/>
                <w:lang w:val="de-DE"/>
              </w:rPr>
              <w:t>7</w:t>
            </w:r>
            <w:r w:rsidRPr="00007D36">
              <w:rPr>
                <w:b/>
                <w:bCs/>
                <w:sz w:val="32"/>
                <w:lang w:val="de-DE"/>
              </w:rPr>
              <w:t xml:space="preserve"> </w:t>
            </w:r>
            <w:r w:rsidRPr="00007D36">
              <w:rPr>
                <w:b/>
                <w:bCs/>
                <w:sz w:val="21"/>
                <w:szCs w:val="21"/>
                <w:lang w:val="de-DE"/>
              </w:rPr>
              <w:t>-</w:t>
            </w:r>
            <w:r w:rsidRPr="00007D36">
              <w:rPr>
                <w:sz w:val="21"/>
                <w:szCs w:val="21"/>
                <w:lang w:val="de-DE"/>
              </w:rPr>
              <w:t xml:space="preserve"> </w:t>
            </w:r>
            <w:r w:rsidRPr="00D6618B">
              <w:rPr>
                <w:sz w:val="21"/>
                <w:szCs w:val="21"/>
                <w:lang w:val="de-CH"/>
              </w:rPr>
              <w:t>Nutzer kann zu dem aktuell gewählten Anlass hinzugefügte Angeb</w:t>
            </w:r>
            <w:r w:rsidRPr="00D6618B">
              <w:rPr>
                <w:sz w:val="21"/>
                <w:szCs w:val="21"/>
                <w:lang w:val="de-CH"/>
              </w:rPr>
              <w:t>o</w:t>
            </w:r>
            <w:r w:rsidRPr="00D6618B">
              <w:rPr>
                <w:sz w:val="21"/>
                <w:szCs w:val="21"/>
                <w:lang w:val="de-CH"/>
              </w:rPr>
              <w:t>te/Dienstleistungen anzeigen lassen und diese editieren oder entfernen</w:t>
            </w:r>
            <w:r w:rsidRPr="00D6618B">
              <w:rPr>
                <w:lang w:val="de-CH"/>
              </w:rPr>
              <w:t xml:space="preserve"> </w:t>
            </w:r>
          </w:p>
          <w:p w:rsidR="00D6618B" w:rsidRPr="00D6618B" w:rsidRDefault="00D6618B" w:rsidP="004F56BC">
            <w:pPr>
              <w:tabs>
                <w:tab w:val="left" w:pos="5220"/>
              </w:tabs>
              <w:rPr>
                <w:lang w:val="de-CH"/>
              </w:rPr>
            </w:pPr>
          </w:p>
        </w:tc>
      </w:tr>
      <w:tr w:rsidR="00D6618B" w:rsidRPr="009E359C" w:rsidTr="006D6D11">
        <w:tc>
          <w:tcPr>
            <w:tcW w:w="9464" w:type="dxa"/>
            <w:gridSpan w:val="2"/>
          </w:tcPr>
          <w:p w:rsidR="00D6618B" w:rsidRPr="00007D36" w:rsidRDefault="00D6618B" w:rsidP="004F56BC">
            <w:pPr>
              <w:rPr>
                <w:lang w:val="de-DE"/>
              </w:rPr>
            </w:pPr>
            <w:r w:rsidRPr="00007D36">
              <w:rPr>
                <w:b/>
                <w:lang w:val="de-DE"/>
              </w:rPr>
              <w:t>Beschreibung</w:t>
            </w:r>
          </w:p>
          <w:p w:rsidR="00D6618B" w:rsidRPr="00406F29" w:rsidRDefault="00D6618B" w:rsidP="004F56BC">
            <w:pPr>
              <w:rPr>
                <w:lang w:val="de-CH"/>
              </w:rPr>
            </w:pPr>
            <w:r w:rsidRPr="00D6618B">
              <w:rPr>
                <w:lang w:val="de-CH"/>
              </w:rPr>
              <w:t xml:space="preserve">Die bereits dem Anlass hinzugefügten Angebote/Dienstleistungen werden Listen/Tabellendarstellung angezeigt. </w:t>
            </w:r>
            <w:r w:rsidRPr="00406F29">
              <w:rPr>
                <w:lang w:val="de-CH"/>
              </w:rPr>
              <w:t xml:space="preserve">Die Angebote können </w:t>
            </w:r>
            <w:r w:rsidRPr="00406F29">
              <w:rPr>
                <w:b/>
                <w:lang w:val="de-CH"/>
              </w:rPr>
              <w:t>editiert</w:t>
            </w:r>
            <w:r w:rsidRPr="00406F29">
              <w:rPr>
                <w:lang w:val="de-CH"/>
              </w:rPr>
              <w:t xml:space="preserve"> oder </w:t>
            </w:r>
            <w:r w:rsidRPr="00406F29">
              <w:rPr>
                <w:b/>
                <w:lang w:val="de-CH"/>
              </w:rPr>
              <w:t>entfernt</w:t>
            </w:r>
            <w:r w:rsidRPr="00406F29">
              <w:rPr>
                <w:lang w:val="de-CH"/>
              </w:rPr>
              <w:t xml:space="preserve"> werden.</w:t>
            </w:r>
          </w:p>
          <w:p w:rsidR="00D6618B" w:rsidRDefault="00D6618B" w:rsidP="004F56BC">
            <w:pPr>
              <w:rPr>
                <w:lang w:val="de-DE"/>
              </w:rPr>
            </w:pPr>
          </w:p>
          <w:p w:rsidR="00E51C55" w:rsidRPr="00E51C55" w:rsidRDefault="00AB1B38" w:rsidP="004F56BC">
            <w:pPr>
              <w:rPr>
                <w:b/>
                <w:lang w:val="de-DE"/>
              </w:rPr>
            </w:pPr>
            <w:r>
              <w:rPr>
                <w:b/>
                <w:lang w:val="de-DE"/>
              </w:rPr>
              <w:t>Die Verwaltung der Dienstleistungen erfolgt g</w:t>
            </w:r>
            <w:r w:rsidR="00E51C55" w:rsidRPr="00E51C55">
              <w:rPr>
                <w:b/>
                <w:lang w:val="de-DE"/>
              </w:rPr>
              <w:t>emäss Schritt 2 von UC 201.003</w:t>
            </w:r>
          </w:p>
          <w:p w:rsidR="00AB1B38" w:rsidRDefault="00AB1B38" w:rsidP="00AB1B38">
            <w:pPr>
              <w:rPr>
                <w:lang w:val="de-CH"/>
              </w:rPr>
            </w:pPr>
          </w:p>
          <w:p w:rsidR="00AB1B38" w:rsidRDefault="00AB1B38" w:rsidP="00AB1B38">
            <w:pPr>
              <w:rPr>
                <w:lang w:val="de-DE"/>
              </w:rPr>
            </w:pPr>
            <w:r>
              <w:rPr>
                <w:lang w:val="de-DE"/>
              </w:rPr>
              <w:t>Nachstehend werden nur noch Abweichungen zu den oben genannten Use Cases dokumentiert:</w:t>
            </w:r>
          </w:p>
          <w:p w:rsidR="00E51C55" w:rsidRPr="00007D36" w:rsidRDefault="00E51C55" w:rsidP="004F56BC">
            <w:pPr>
              <w:rPr>
                <w:lang w:val="de-DE"/>
              </w:rPr>
            </w:pPr>
          </w:p>
        </w:tc>
      </w:tr>
      <w:tr w:rsidR="00D6618B" w:rsidRPr="00007D36" w:rsidTr="006D6D11">
        <w:tc>
          <w:tcPr>
            <w:tcW w:w="407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Controls</w:t>
            </w:r>
          </w:p>
        </w:tc>
        <w:tc>
          <w:tcPr>
            <w:tcW w:w="538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Regeln und Bedingungen</w:t>
            </w:r>
          </w:p>
        </w:tc>
      </w:tr>
      <w:tr w:rsidR="00D6618B" w:rsidRPr="009E359C" w:rsidTr="006D6D11">
        <w:tc>
          <w:tcPr>
            <w:tcW w:w="407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INHALTSBEREICH – Tabelle/Liste</w:t>
            </w:r>
          </w:p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„Angebote/Dienstleistungen“</w:t>
            </w:r>
          </w:p>
          <w:p w:rsidR="00D6618B" w:rsidRPr="00007D36" w:rsidRDefault="00D6618B" w:rsidP="004F56BC">
            <w:pPr>
              <w:rPr>
                <w:b/>
                <w:lang w:val="de-DE"/>
              </w:rPr>
            </w:pPr>
          </w:p>
          <w:p w:rsidR="00B81E6A" w:rsidRDefault="00B81E6A" w:rsidP="00B81E6A">
            <w:pPr>
              <w:numPr>
                <w:ilvl w:val="0"/>
                <w:numId w:val="7"/>
              </w:numPr>
              <w:spacing w:line="260" w:lineRule="atLeast"/>
              <w:rPr>
                <w:ins w:id="168" w:author="Tim Bänziger" w:date="2009-07-01T18:20:00Z"/>
                <w:lang w:val="de-CH"/>
              </w:rPr>
              <w:pPrChange w:id="169" w:author="Tim Bänziger" w:date="2009-07-01T18:20:00Z">
                <w:pPr>
                  <w:numPr>
                    <w:ilvl w:val="1"/>
                    <w:numId w:val="7"/>
                  </w:numPr>
                  <w:spacing w:line="260" w:lineRule="atLeast"/>
                  <w:ind w:left="1440" w:hanging="360"/>
                </w:pPr>
              </w:pPrChange>
            </w:pPr>
            <w:ins w:id="170" w:author="Tim Bänziger" w:date="2009-07-01T18:20:00Z">
              <w:r>
                <w:rPr>
                  <w:lang w:val="de-CH"/>
                </w:rPr>
                <w:t xml:space="preserve">Lieferort </w:t>
              </w:r>
            </w:ins>
          </w:p>
          <w:p w:rsidR="00B81E6A" w:rsidRDefault="00B81E6A" w:rsidP="00B81E6A">
            <w:pPr>
              <w:numPr>
                <w:ilvl w:val="0"/>
                <w:numId w:val="7"/>
              </w:numPr>
              <w:spacing w:line="260" w:lineRule="atLeast"/>
              <w:rPr>
                <w:ins w:id="171" w:author="Tim Bänziger" w:date="2009-07-01T18:20:00Z"/>
                <w:lang w:val="de-CH"/>
              </w:rPr>
              <w:pPrChange w:id="172" w:author="Tim Bänziger" w:date="2009-07-01T18:20:00Z">
                <w:pPr>
                  <w:numPr>
                    <w:ilvl w:val="1"/>
                    <w:numId w:val="7"/>
                  </w:numPr>
                  <w:spacing w:line="260" w:lineRule="atLeast"/>
                  <w:ind w:left="1440" w:hanging="360"/>
                </w:pPr>
              </w:pPrChange>
            </w:pPr>
            <w:ins w:id="173" w:author="Tim Bänziger" w:date="2009-07-01T18:20:00Z">
              <w:r>
                <w:rPr>
                  <w:lang w:val="de-CH"/>
                </w:rPr>
                <w:t xml:space="preserve">Lieferung </w:t>
              </w:r>
            </w:ins>
            <w:ins w:id="174" w:author="Tim Bänziger" w:date="2009-07-01T18:21:00Z">
              <w:r>
                <w:rPr>
                  <w:lang w:val="de-CH"/>
                </w:rPr>
                <w:t>am</w:t>
              </w:r>
            </w:ins>
          </w:p>
          <w:p w:rsidR="00B81E6A" w:rsidRDefault="00B81E6A" w:rsidP="00B81E6A">
            <w:pPr>
              <w:numPr>
                <w:ilvl w:val="0"/>
                <w:numId w:val="7"/>
              </w:numPr>
              <w:spacing w:line="260" w:lineRule="atLeast"/>
              <w:rPr>
                <w:ins w:id="175" w:author="Tim Bänziger" w:date="2009-07-01T18:20:00Z"/>
                <w:lang w:val="de-CH"/>
              </w:rPr>
              <w:pPrChange w:id="176" w:author="Tim Bänziger" w:date="2009-07-01T18:20:00Z">
                <w:pPr>
                  <w:numPr>
                    <w:ilvl w:val="1"/>
                    <w:numId w:val="7"/>
                  </w:numPr>
                  <w:spacing w:line="260" w:lineRule="atLeast"/>
                  <w:ind w:left="1440" w:hanging="360"/>
                </w:pPr>
              </w:pPrChange>
            </w:pPr>
            <w:ins w:id="177" w:author="Tim Bänziger" w:date="2009-07-01T18:20:00Z">
              <w:r>
                <w:rPr>
                  <w:lang w:val="de-CH"/>
                </w:rPr>
                <w:t xml:space="preserve">Abholen am </w:t>
              </w:r>
            </w:ins>
          </w:p>
          <w:p w:rsidR="00B81E6A" w:rsidRDefault="00B81E6A" w:rsidP="00B81E6A">
            <w:pPr>
              <w:numPr>
                <w:ilvl w:val="0"/>
                <w:numId w:val="7"/>
              </w:numPr>
              <w:spacing w:line="260" w:lineRule="atLeast"/>
              <w:rPr>
                <w:ins w:id="178" w:author="Tim Bänziger" w:date="2009-07-01T18:20:00Z"/>
                <w:lang w:val="de-CH"/>
              </w:rPr>
              <w:pPrChange w:id="179" w:author="Tim Bänziger" w:date="2009-07-01T18:20:00Z">
                <w:pPr>
                  <w:numPr>
                    <w:ilvl w:val="1"/>
                    <w:numId w:val="7"/>
                  </w:numPr>
                  <w:spacing w:line="260" w:lineRule="atLeast"/>
                  <w:ind w:left="1440" w:hanging="360"/>
                </w:pPr>
              </w:pPrChange>
            </w:pPr>
            <w:ins w:id="180" w:author="Tim Bänziger" w:date="2009-07-01T18:20:00Z">
              <w:r>
                <w:rPr>
                  <w:lang w:val="de-CH"/>
                </w:rPr>
                <w:t xml:space="preserve">Anzahl Teilnehmer </w:t>
              </w:r>
            </w:ins>
          </w:p>
          <w:p w:rsidR="00B81E6A" w:rsidRDefault="00B81E6A" w:rsidP="00B81E6A">
            <w:pPr>
              <w:numPr>
                <w:ilvl w:val="0"/>
                <w:numId w:val="7"/>
              </w:numPr>
              <w:spacing w:line="260" w:lineRule="atLeast"/>
              <w:rPr>
                <w:ins w:id="181" w:author="Tim Bänziger" w:date="2009-07-01T18:20:00Z"/>
                <w:lang w:val="de-CH"/>
              </w:rPr>
              <w:pPrChange w:id="182" w:author="Tim Bänziger" w:date="2009-07-01T18:20:00Z">
                <w:pPr>
                  <w:numPr>
                    <w:ilvl w:val="1"/>
                    <w:numId w:val="7"/>
                  </w:numPr>
                  <w:spacing w:line="260" w:lineRule="atLeast"/>
                  <w:ind w:left="1440" w:hanging="360"/>
                </w:pPr>
              </w:pPrChange>
            </w:pPr>
            <w:ins w:id="183" w:author="Tim Bänziger" w:date="2009-07-01T18:20:00Z">
              <w:r>
                <w:rPr>
                  <w:lang w:val="de-CH"/>
                </w:rPr>
                <w:t xml:space="preserve">Besteller </w:t>
              </w:r>
            </w:ins>
          </w:p>
          <w:p w:rsidR="00B81E6A" w:rsidRDefault="00B81E6A" w:rsidP="00B81E6A">
            <w:pPr>
              <w:numPr>
                <w:ilvl w:val="0"/>
                <w:numId w:val="7"/>
              </w:numPr>
              <w:spacing w:line="260" w:lineRule="atLeast"/>
              <w:rPr>
                <w:ins w:id="184" w:author="Tim Bänziger" w:date="2009-07-01T18:20:00Z"/>
                <w:lang w:val="de-CH"/>
              </w:rPr>
              <w:pPrChange w:id="185" w:author="Tim Bänziger" w:date="2009-07-01T18:20:00Z">
                <w:pPr>
                  <w:numPr>
                    <w:ilvl w:val="1"/>
                    <w:numId w:val="7"/>
                  </w:numPr>
                  <w:spacing w:line="260" w:lineRule="atLeast"/>
                  <w:ind w:left="1440" w:hanging="360"/>
                </w:pPr>
              </w:pPrChange>
            </w:pPr>
            <w:ins w:id="186" w:author="Tim Bänziger" w:date="2009-07-01T18:20:00Z">
              <w:r>
                <w:rPr>
                  <w:lang w:val="de-CH"/>
                </w:rPr>
                <w:t xml:space="preserve">Titel </w:t>
              </w:r>
            </w:ins>
          </w:p>
          <w:p w:rsidR="00D6618B" w:rsidDel="00B81E6A" w:rsidRDefault="00E51C55" w:rsidP="00C452F2">
            <w:pPr>
              <w:numPr>
                <w:ilvl w:val="0"/>
                <w:numId w:val="9"/>
              </w:numPr>
              <w:spacing w:line="260" w:lineRule="atLeast"/>
              <w:rPr>
                <w:del w:id="187" w:author="Tim Bänziger" w:date="2009-07-01T18:20:00Z"/>
                <w:szCs w:val="21"/>
              </w:rPr>
            </w:pPr>
            <w:del w:id="188" w:author="Tim Bänziger" w:date="2009-07-01T18:20:00Z">
              <w:r w:rsidDel="00B81E6A">
                <w:rPr>
                  <w:szCs w:val="21"/>
                </w:rPr>
                <w:delText>Bestellungsnummer</w:delText>
              </w:r>
            </w:del>
          </w:p>
          <w:p w:rsidR="00E51C55" w:rsidDel="00B81E6A" w:rsidRDefault="00E51C55" w:rsidP="00C452F2">
            <w:pPr>
              <w:numPr>
                <w:ilvl w:val="0"/>
                <w:numId w:val="9"/>
              </w:numPr>
              <w:spacing w:line="260" w:lineRule="atLeast"/>
              <w:rPr>
                <w:del w:id="189" w:author="Tim Bänziger" w:date="2009-07-01T18:20:00Z"/>
                <w:szCs w:val="21"/>
              </w:rPr>
            </w:pPr>
            <w:del w:id="190" w:author="Tim Bänziger" w:date="2009-07-01T18:20:00Z">
              <w:r w:rsidDel="00B81E6A">
                <w:rPr>
                  <w:szCs w:val="21"/>
                </w:rPr>
                <w:delText>Bestellungstitel</w:delText>
              </w:r>
            </w:del>
          </w:p>
          <w:p w:rsidR="00E51C55" w:rsidDel="00B81E6A" w:rsidRDefault="00E51C55" w:rsidP="00C452F2">
            <w:pPr>
              <w:numPr>
                <w:ilvl w:val="0"/>
                <w:numId w:val="9"/>
              </w:numPr>
              <w:spacing w:line="260" w:lineRule="atLeast"/>
              <w:rPr>
                <w:del w:id="191" w:author="Tim Bänziger" w:date="2009-07-01T18:20:00Z"/>
                <w:szCs w:val="21"/>
              </w:rPr>
            </w:pPr>
            <w:del w:id="192" w:author="Tim Bänziger" w:date="2009-07-01T18:20:00Z">
              <w:r w:rsidDel="00B81E6A">
                <w:rPr>
                  <w:szCs w:val="21"/>
                </w:rPr>
                <w:delText>Besteller</w:delText>
              </w:r>
            </w:del>
          </w:p>
          <w:p w:rsidR="00E51C55" w:rsidDel="00B81E6A" w:rsidRDefault="00E51C55" w:rsidP="00C452F2">
            <w:pPr>
              <w:numPr>
                <w:ilvl w:val="0"/>
                <w:numId w:val="9"/>
              </w:numPr>
              <w:spacing w:line="260" w:lineRule="atLeast"/>
              <w:rPr>
                <w:del w:id="193" w:author="Tim Bänziger" w:date="2009-07-01T18:20:00Z"/>
                <w:szCs w:val="21"/>
              </w:rPr>
            </w:pPr>
            <w:del w:id="194" w:author="Tim Bänziger" w:date="2009-07-01T18:20:00Z">
              <w:r w:rsidDel="00B81E6A">
                <w:rPr>
                  <w:szCs w:val="21"/>
                </w:rPr>
                <w:delText>Lieferdatum</w:delText>
              </w:r>
            </w:del>
          </w:p>
          <w:p w:rsidR="00E51C55" w:rsidDel="00B81E6A" w:rsidRDefault="00E51C55" w:rsidP="00C452F2">
            <w:pPr>
              <w:numPr>
                <w:ilvl w:val="0"/>
                <w:numId w:val="9"/>
              </w:numPr>
              <w:spacing w:line="260" w:lineRule="atLeast"/>
              <w:rPr>
                <w:del w:id="195" w:author="Tim Bänziger" w:date="2009-07-01T18:20:00Z"/>
                <w:szCs w:val="21"/>
              </w:rPr>
            </w:pPr>
            <w:del w:id="196" w:author="Tim Bänziger" w:date="2009-07-01T18:20:00Z">
              <w:r w:rsidDel="00B81E6A">
                <w:rPr>
                  <w:szCs w:val="21"/>
                </w:rPr>
                <w:delText>Rückführdatum</w:delText>
              </w:r>
            </w:del>
          </w:p>
          <w:p w:rsidR="00D6618B" w:rsidRPr="00007D36" w:rsidRDefault="00D6618B" w:rsidP="004F56BC">
            <w:pPr>
              <w:rPr>
                <w:lang w:val="de-DE"/>
              </w:rPr>
            </w:pPr>
          </w:p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INHALTSBEREICH – Allgemeiner B</w:t>
            </w:r>
            <w:r w:rsidRPr="00007D36">
              <w:rPr>
                <w:b/>
                <w:lang w:val="de-DE"/>
              </w:rPr>
              <w:t>e</w:t>
            </w:r>
            <w:r w:rsidRPr="00007D36">
              <w:rPr>
                <w:b/>
                <w:lang w:val="de-DE"/>
              </w:rPr>
              <w:t>reich</w:t>
            </w:r>
          </w:p>
          <w:p w:rsidR="00D6618B" w:rsidRPr="00AB1B38" w:rsidRDefault="00D6618B" w:rsidP="004F56BC">
            <w:pPr>
              <w:rPr>
                <w:szCs w:val="21"/>
                <w:lang w:val="de-CH"/>
              </w:rPr>
            </w:pPr>
          </w:p>
          <w:p w:rsidR="00D6618B" w:rsidRPr="00AB1B38" w:rsidRDefault="00D6618B" w:rsidP="004F56BC">
            <w:pPr>
              <w:rPr>
                <w:szCs w:val="21"/>
                <w:lang w:val="de-CH"/>
              </w:rPr>
            </w:pPr>
            <w:r w:rsidRPr="00AB1B38">
              <w:rPr>
                <w:szCs w:val="21"/>
                <w:lang w:val="de-CH"/>
              </w:rPr>
              <w:t xml:space="preserve">Mögliche Buttons: </w:t>
            </w:r>
          </w:p>
          <w:p w:rsidR="00D6618B" w:rsidRPr="00AB1B38" w:rsidRDefault="00D6618B" w:rsidP="004F56BC">
            <w:pPr>
              <w:rPr>
                <w:szCs w:val="21"/>
                <w:lang w:val="de-CH"/>
              </w:rPr>
            </w:pPr>
            <w:r w:rsidRPr="00007D36">
              <w:rPr>
                <w:szCs w:val="21"/>
              </w:rPr>
              <w:sym w:font="Wingdings" w:char="F0E0"/>
            </w:r>
            <w:r w:rsidRPr="00AB1B38">
              <w:rPr>
                <w:szCs w:val="21"/>
                <w:lang w:val="de-CH"/>
              </w:rPr>
              <w:t xml:space="preserve"> </w:t>
            </w:r>
            <w:del w:id="197" w:author="Tim Bänziger" w:date="2009-07-01T18:21:00Z">
              <w:r w:rsidRPr="00AB1B38" w:rsidDel="00B81E6A">
                <w:rPr>
                  <w:szCs w:val="21"/>
                  <w:lang w:val="de-CH"/>
                </w:rPr>
                <w:delText>Angebot</w:delText>
              </w:r>
            </w:del>
            <w:proofErr w:type="spellStart"/>
            <w:ins w:id="198" w:author="Tim Bänziger" w:date="2009-07-01T18:21:00Z">
              <w:r w:rsidR="00B81E6A">
                <w:rPr>
                  <w:szCs w:val="21"/>
                  <w:lang w:val="de-CH"/>
                </w:rPr>
                <w:t>Dienstleistung</w:t>
              </w:r>
            </w:ins>
            <w:del w:id="199" w:author="Tim Bänziger" w:date="2009-07-01T18:21:00Z">
              <w:r w:rsidRPr="00AB1B38" w:rsidDel="00B81E6A">
                <w:rPr>
                  <w:szCs w:val="21"/>
                  <w:lang w:val="de-CH"/>
                </w:rPr>
                <w:delText xml:space="preserve">(e) </w:delText>
              </w:r>
            </w:del>
            <w:r w:rsidRPr="00AB1B38">
              <w:rPr>
                <w:szCs w:val="21"/>
                <w:lang w:val="de-CH"/>
              </w:rPr>
              <w:t>entfernen</w:t>
            </w:r>
            <w:proofErr w:type="spellEnd"/>
          </w:p>
          <w:p w:rsidR="00D6618B" w:rsidRPr="00AB1B38" w:rsidRDefault="00D6618B" w:rsidP="004F56BC">
            <w:pPr>
              <w:rPr>
                <w:szCs w:val="21"/>
                <w:lang w:val="de-CH"/>
              </w:rPr>
            </w:pPr>
            <w:r w:rsidRPr="00007D36">
              <w:rPr>
                <w:szCs w:val="21"/>
                <w:lang w:val="en-US"/>
              </w:rPr>
              <w:sym w:font="Wingdings" w:char="F0E0"/>
            </w:r>
            <w:r w:rsidRPr="00AB1B38">
              <w:rPr>
                <w:szCs w:val="21"/>
                <w:lang w:val="de-CH"/>
              </w:rPr>
              <w:t xml:space="preserve"> Abbrechen</w:t>
            </w:r>
          </w:p>
          <w:p w:rsidR="00D6618B" w:rsidRPr="00AB1B38" w:rsidRDefault="00D6618B" w:rsidP="004F56BC">
            <w:pPr>
              <w:rPr>
                <w:szCs w:val="21"/>
                <w:lang w:val="de-CH"/>
              </w:rPr>
            </w:pPr>
            <w:r w:rsidRPr="00007D36">
              <w:rPr>
                <w:szCs w:val="21"/>
              </w:rPr>
              <w:sym w:font="Wingdings" w:char="F0E0"/>
            </w:r>
            <w:r w:rsidRPr="00AB1B38">
              <w:rPr>
                <w:szCs w:val="21"/>
                <w:lang w:val="de-CH"/>
              </w:rPr>
              <w:t xml:space="preserve"> </w:t>
            </w:r>
            <w:r w:rsidR="00AB1B38">
              <w:rPr>
                <w:szCs w:val="21"/>
                <w:lang w:val="de-CH"/>
              </w:rPr>
              <w:t>S</w:t>
            </w:r>
            <w:r w:rsidRPr="00AB1B38">
              <w:rPr>
                <w:szCs w:val="21"/>
                <w:lang w:val="de-CH"/>
              </w:rPr>
              <w:t>peichern</w:t>
            </w:r>
          </w:p>
          <w:p w:rsidR="00D6618B" w:rsidRPr="00007D36" w:rsidRDefault="00D6618B" w:rsidP="004F56BC">
            <w:pPr>
              <w:rPr>
                <w:b/>
                <w:lang w:val="de-DE"/>
              </w:rPr>
            </w:pPr>
          </w:p>
        </w:tc>
        <w:tc>
          <w:tcPr>
            <w:tcW w:w="5387" w:type="dxa"/>
          </w:tcPr>
          <w:p w:rsidR="00D6618B" w:rsidRPr="00007D36" w:rsidRDefault="00D6618B" w:rsidP="004F56BC">
            <w:pPr>
              <w:tabs>
                <w:tab w:val="left" w:pos="5220"/>
              </w:tabs>
              <w:rPr>
                <w:lang w:val="de-DE"/>
              </w:rPr>
            </w:pPr>
          </w:p>
          <w:p w:rsidR="00D6618B" w:rsidRPr="00007D36" w:rsidRDefault="00D6618B" w:rsidP="004F56BC">
            <w:pPr>
              <w:tabs>
                <w:tab w:val="left" w:pos="5220"/>
              </w:tabs>
            </w:pPr>
            <w:r w:rsidRPr="00007D36">
              <w:rPr>
                <w:b/>
                <w:lang w:val="de-DE"/>
              </w:rPr>
              <w:t>Allgemeine Regeln:</w:t>
            </w:r>
          </w:p>
          <w:p w:rsidR="00D6618B" w:rsidRPr="00D6618B" w:rsidRDefault="00D6618B" w:rsidP="00C452F2">
            <w:pPr>
              <w:numPr>
                <w:ilvl w:val="0"/>
                <w:numId w:val="7"/>
              </w:numPr>
              <w:spacing w:line="260" w:lineRule="atLeast"/>
              <w:rPr>
                <w:lang w:val="de-CH"/>
              </w:rPr>
            </w:pPr>
            <w:r w:rsidRPr="00D6618B">
              <w:rPr>
                <w:lang w:val="de-CH"/>
              </w:rPr>
              <w:t xml:space="preserve">Ohne ins Detail </w:t>
            </w:r>
            <w:r w:rsidR="00E51C55">
              <w:rPr>
                <w:lang w:val="de-CH"/>
              </w:rPr>
              <w:t>einer Option</w:t>
            </w:r>
            <w:r w:rsidRPr="00D6618B">
              <w:rPr>
                <w:lang w:val="de-CH"/>
              </w:rPr>
              <w:t xml:space="preserve"> zu gehen, können ein oder mehrere </w:t>
            </w:r>
            <w:r w:rsidR="00E51C55">
              <w:rPr>
                <w:lang w:val="de-CH"/>
              </w:rPr>
              <w:t>Optionen</w:t>
            </w:r>
            <w:r w:rsidRPr="00D6618B">
              <w:rPr>
                <w:lang w:val="de-CH"/>
              </w:rPr>
              <w:t xml:space="preserve"> ausgewählt und vom Anlass entfernt werden</w:t>
            </w:r>
          </w:p>
          <w:p w:rsidR="00D6618B" w:rsidRDefault="00D6618B" w:rsidP="00C452F2">
            <w:pPr>
              <w:numPr>
                <w:ilvl w:val="0"/>
                <w:numId w:val="8"/>
              </w:numPr>
              <w:spacing w:line="260" w:lineRule="atLeast"/>
              <w:rPr>
                <w:ins w:id="200" w:author="Tim Bänziger" w:date="2009-07-01T18:21:00Z"/>
                <w:lang w:val="de-CH"/>
              </w:rPr>
            </w:pPr>
            <w:r w:rsidRPr="00D6618B">
              <w:rPr>
                <w:lang w:val="de-CH"/>
              </w:rPr>
              <w:t xml:space="preserve">Es ist auch möglich, </w:t>
            </w:r>
            <w:r w:rsidR="00AB1B38">
              <w:rPr>
                <w:lang w:val="de-CH"/>
              </w:rPr>
              <w:t>die Menge einer Option (A</w:t>
            </w:r>
            <w:r w:rsidR="00AB1B38">
              <w:rPr>
                <w:lang w:val="de-CH"/>
              </w:rPr>
              <w:t>n</w:t>
            </w:r>
            <w:r w:rsidR="00AB1B38">
              <w:rPr>
                <w:lang w:val="de-CH"/>
              </w:rPr>
              <w:t>gebot) zu mutieren (direkt in der Liste) – nicht möglich bei „offener Menge“</w:t>
            </w:r>
          </w:p>
          <w:p w:rsidR="00B81E6A" w:rsidRPr="00D6618B" w:rsidRDefault="00B81E6A" w:rsidP="00C452F2">
            <w:pPr>
              <w:numPr>
                <w:ilvl w:val="0"/>
                <w:numId w:val="8"/>
              </w:numPr>
              <w:spacing w:line="260" w:lineRule="atLeast"/>
              <w:rPr>
                <w:lang w:val="de-CH"/>
              </w:rPr>
            </w:pPr>
            <w:ins w:id="201" w:author="Tim Bänziger" w:date="2009-07-01T18:21:00Z">
              <w:r>
                <w:rPr>
                  <w:lang w:val="de-CH"/>
                </w:rPr>
                <w:t>Die übrigen Felder (Lieferort, Lieferung am, Abh</w:t>
              </w:r>
              <w:r>
                <w:rPr>
                  <w:lang w:val="de-CH"/>
                </w:rPr>
                <w:t>o</w:t>
              </w:r>
              <w:r>
                <w:rPr>
                  <w:lang w:val="de-CH"/>
                </w:rPr>
                <w:t xml:space="preserve">len am; Anz. </w:t>
              </w:r>
            </w:ins>
            <w:ins w:id="202" w:author="Tim Bänziger" w:date="2009-07-01T18:22:00Z">
              <w:r>
                <w:rPr>
                  <w:lang w:val="de-CH"/>
                </w:rPr>
                <w:t>Teilnehmer, Besteller, Titel) müssen auch editiert werden können</w:t>
              </w:r>
            </w:ins>
          </w:p>
          <w:p w:rsidR="00D6618B" w:rsidRDefault="00D6618B" w:rsidP="00C452F2">
            <w:pPr>
              <w:numPr>
                <w:ilvl w:val="0"/>
                <w:numId w:val="8"/>
              </w:numPr>
              <w:spacing w:line="260" w:lineRule="atLeast"/>
              <w:rPr>
                <w:lang w:val="de-CH"/>
              </w:rPr>
            </w:pPr>
            <w:r w:rsidRPr="00D6618B">
              <w:rPr>
                <w:lang w:val="de-CH"/>
              </w:rPr>
              <w:t>Um die jeweiligen Aktionen ausführen zu können, bedarf es sowohl entsprechender Funktions- als auch Datenrechten.</w:t>
            </w:r>
          </w:p>
          <w:p w:rsidR="006420B0" w:rsidRPr="00D6618B" w:rsidRDefault="006420B0" w:rsidP="00C452F2">
            <w:pPr>
              <w:numPr>
                <w:ilvl w:val="0"/>
                <w:numId w:val="8"/>
              </w:numPr>
              <w:spacing w:line="260" w:lineRule="atLeast"/>
              <w:rPr>
                <w:lang w:val="de-CH"/>
              </w:rPr>
            </w:pPr>
            <w:r>
              <w:rPr>
                <w:lang w:val="de-CH"/>
              </w:rPr>
              <w:t>Nach „Speichern“ erfolgt eine neue Preisberec</w:t>
            </w:r>
            <w:r>
              <w:rPr>
                <w:lang w:val="de-CH"/>
              </w:rPr>
              <w:t>h</w:t>
            </w:r>
            <w:r>
              <w:rPr>
                <w:lang w:val="de-CH"/>
              </w:rPr>
              <w:t>nung.</w:t>
            </w:r>
          </w:p>
        </w:tc>
      </w:tr>
      <w:tr w:rsidR="006D6D11" w:rsidRPr="00D6618B" w:rsidTr="000F0EEE">
        <w:tc>
          <w:tcPr>
            <w:tcW w:w="9464" w:type="dxa"/>
            <w:gridSpan w:val="2"/>
          </w:tcPr>
          <w:p w:rsidR="006D6D11" w:rsidRPr="00007D36" w:rsidRDefault="006D6D11" w:rsidP="004F56BC">
            <w:pPr>
              <w:tabs>
                <w:tab w:val="left" w:pos="5220"/>
              </w:tabs>
              <w:rPr>
                <w:lang w:val="de-DE"/>
              </w:rPr>
            </w:pPr>
            <w:r>
              <w:rPr>
                <w:noProof/>
                <w:lang w:val="de-CH" w:eastAsia="de-CH"/>
              </w:rPr>
              <w:drawing>
                <wp:inline distT="0" distB="0" distL="0" distR="0">
                  <wp:extent cx="5872480" cy="4713605"/>
                  <wp:effectExtent l="19050" t="0" r="0" b="0"/>
                  <wp:docPr id="8" name="Picture 7" descr="Anlass_Dienstleistunge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lass_Dienstleistungen.jp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2480" cy="471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618B" w:rsidRPr="00007D36" w:rsidRDefault="00D6618B" w:rsidP="00D6618B">
      <w:pPr>
        <w:rPr>
          <w:lang w:val="de-DE"/>
        </w:rPr>
      </w:pPr>
    </w:p>
    <w:p w:rsidR="00D6618B" w:rsidRPr="00007D36" w:rsidRDefault="00D6618B" w:rsidP="00D6618B">
      <w:pPr>
        <w:rPr>
          <w:lang w:val="de-DE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077"/>
        <w:gridCol w:w="5387"/>
      </w:tblGrid>
      <w:tr w:rsidR="00D6618B" w:rsidRPr="009E359C" w:rsidTr="006420B0">
        <w:tc>
          <w:tcPr>
            <w:tcW w:w="9464" w:type="dxa"/>
            <w:gridSpan w:val="2"/>
          </w:tcPr>
          <w:p w:rsidR="00D6618B" w:rsidRPr="00D6618B" w:rsidRDefault="00D6618B" w:rsidP="004F56BC">
            <w:pPr>
              <w:pStyle w:val="ListParagraph"/>
              <w:ind w:left="0"/>
              <w:rPr>
                <w:sz w:val="21"/>
                <w:szCs w:val="21"/>
                <w:lang w:val="de-CH"/>
              </w:rPr>
            </w:pPr>
            <w:r w:rsidRPr="00007D36">
              <w:rPr>
                <w:b/>
                <w:bCs/>
                <w:sz w:val="32"/>
                <w:lang w:val="de-DE"/>
              </w:rPr>
              <w:t xml:space="preserve">Schritt </w:t>
            </w:r>
            <w:r w:rsidR="006420B0">
              <w:rPr>
                <w:b/>
                <w:bCs/>
                <w:sz w:val="32"/>
                <w:lang w:val="de-DE"/>
              </w:rPr>
              <w:t>8</w:t>
            </w:r>
            <w:r w:rsidRPr="00007D36">
              <w:rPr>
                <w:b/>
                <w:bCs/>
                <w:sz w:val="32"/>
                <w:lang w:val="de-DE"/>
              </w:rPr>
              <w:t xml:space="preserve"> </w:t>
            </w:r>
            <w:r w:rsidRPr="00007D36">
              <w:rPr>
                <w:b/>
                <w:bCs/>
                <w:sz w:val="21"/>
                <w:szCs w:val="21"/>
                <w:lang w:val="de-DE"/>
              </w:rPr>
              <w:t>-</w:t>
            </w:r>
            <w:r w:rsidRPr="00007D36">
              <w:rPr>
                <w:sz w:val="21"/>
                <w:szCs w:val="21"/>
                <w:lang w:val="de-DE"/>
              </w:rPr>
              <w:t xml:space="preserve"> </w:t>
            </w:r>
            <w:r w:rsidRPr="00D6618B">
              <w:rPr>
                <w:sz w:val="21"/>
                <w:szCs w:val="21"/>
                <w:lang w:val="de-CH"/>
              </w:rPr>
              <w:t xml:space="preserve">Nutzer kann nach Teilnehmern suchen/filtern und diese dem Anlass hinzufügen </w:t>
            </w:r>
          </w:p>
          <w:p w:rsidR="00D6618B" w:rsidRPr="00D6618B" w:rsidRDefault="00D6618B" w:rsidP="004F56BC">
            <w:pPr>
              <w:pStyle w:val="ListParagraph"/>
              <w:ind w:left="0"/>
              <w:rPr>
                <w:lang w:val="de-CH"/>
              </w:rPr>
            </w:pPr>
          </w:p>
        </w:tc>
      </w:tr>
      <w:tr w:rsidR="00D6618B" w:rsidRPr="009E359C" w:rsidTr="006420B0">
        <w:tc>
          <w:tcPr>
            <w:tcW w:w="9464" w:type="dxa"/>
            <w:gridSpan w:val="2"/>
          </w:tcPr>
          <w:p w:rsidR="00D6618B" w:rsidRPr="00007D36" w:rsidRDefault="00D6618B" w:rsidP="004F56BC">
            <w:pPr>
              <w:rPr>
                <w:lang w:val="de-DE"/>
              </w:rPr>
            </w:pPr>
            <w:r w:rsidRPr="00007D36">
              <w:rPr>
                <w:b/>
                <w:lang w:val="de-DE"/>
              </w:rPr>
              <w:t>Beschreibung</w:t>
            </w:r>
          </w:p>
          <w:p w:rsidR="00D6618B" w:rsidRDefault="006420B0" w:rsidP="004F56BC">
            <w:pPr>
              <w:rPr>
                <w:lang w:val="de-CH"/>
              </w:rPr>
            </w:pPr>
            <w:r>
              <w:rPr>
                <w:lang w:val="de-CH"/>
              </w:rPr>
              <w:t>Teilnehmer können mittels drei verschiedenen Funktionen erfasst</w:t>
            </w:r>
            <w:r w:rsidR="00D6618B" w:rsidRPr="00D6618B">
              <w:rPr>
                <w:lang w:val="de-CH"/>
              </w:rPr>
              <w:t xml:space="preserve">  und dem </w:t>
            </w:r>
            <w:r w:rsidR="001A2115">
              <w:rPr>
                <w:lang w:val="de-CH"/>
              </w:rPr>
              <w:t>Anlass</w:t>
            </w:r>
            <w:r>
              <w:rPr>
                <w:lang w:val="de-CH"/>
              </w:rPr>
              <w:t xml:space="preserve"> zugeordnet</w:t>
            </w:r>
            <w:r w:rsidR="00D6618B" w:rsidRPr="00D6618B">
              <w:rPr>
                <w:lang w:val="de-CH"/>
              </w:rPr>
              <w:t xml:space="preserve"> werden.</w:t>
            </w:r>
          </w:p>
          <w:p w:rsidR="006420B0" w:rsidRDefault="006420B0" w:rsidP="00C452F2">
            <w:pPr>
              <w:pStyle w:val="ListParagraph"/>
              <w:numPr>
                <w:ilvl w:val="0"/>
                <w:numId w:val="16"/>
              </w:numPr>
              <w:rPr>
                <w:lang w:val="de-CH"/>
              </w:rPr>
            </w:pPr>
            <w:r>
              <w:rPr>
                <w:lang w:val="de-CH"/>
              </w:rPr>
              <w:t>Über Intelibox eine bereits in ROOMS erfasste Person hinzufügen</w:t>
            </w:r>
          </w:p>
          <w:p w:rsidR="006420B0" w:rsidRDefault="006420B0" w:rsidP="00C452F2">
            <w:pPr>
              <w:pStyle w:val="ListParagraph"/>
              <w:numPr>
                <w:ilvl w:val="0"/>
                <w:numId w:val="16"/>
              </w:numPr>
              <w:rPr>
                <w:lang w:val="de-CH"/>
              </w:rPr>
            </w:pPr>
            <w:r>
              <w:rPr>
                <w:lang w:val="de-CH"/>
              </w:rPr>
              <w:t>Über das Outlook Adressbuch einen Teilnehmer hinzufügen (Achtung: erfordert Aktivierung des entsprechenden Features im Office Setup)</w:t>
            </w:r>
          </w:p>
          <w:p w:rsidR="006420B0" w:rsidRPr="006420B0" w:rsidRDefault="006420B0" w:rsidP="00C452F2">
            <w:pPr>
              <w:pStyle w:val="ListParagraph"/>
              <w:numPr>
                <w:ilvl w:val="0"/>
                <w:numId w:val="16"/>
              </w:numPr>
              <w:rPr>
                <w:lang w:val="de-CH"/>
              </w:rPr>
            </w:pPr>
            <w:r>
              <w:rPr>
                <w:lang w:val="de-CH"/>
              </w:rPr>
              <w:t>Temporäre Erfassung eines Teilnehmers mittels E-Mail und/oder Vornamen/Namen</w:t>
            </w:r>
          </w:p>
          <w:p w:rsidR="00D6618B" w:rsidRPr="00D6618B" w:rsidRDefault="00D6618B" w:rsidP="004F56BC">
            <w:pPr>
              <w:rPr>
                <w:lang w:val="de-CH"/>
              </w:rPr>
            </w:pPr>
          </w:p>
          <w:p w:rsidR="00D6618B" w:rsidRPr="00007D36" w:rsidRDefault="00D6618B" w:rsidP="004F56BC">
            <w:pPr>
              <w:rPr>
                <w:lang w:val="de-DE"/>
              </w:rPr>
            </w:pPr>
          </w:p>
        </w:tc>
      </w:tr>
      <w:tr w:rsidR="00D6618B" w:rsidRPr="00007D36" w:rsidTr="006420B0">
        <w:tc>
          <w:tcPr>
            <w:tcW w:w="407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Controls</w:t>
            </w:r>
          </w:p>
        </w:tc>
        <w:tc>
          <w:tcPr>
            <w:tcW w:w="538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Regeln und Bedingungen</w:t>
            </w:r>
          </w:p>
        </w:tc>
      </w:tr>
      <w:tr w:rsidR="00D6618B" w:rsidRPr="009E359C" w:rsidTr="006420B0">
        <w:tc>
          <w:tcPr>
            <w:tcW w:w="407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INHALTSBEREICH –Such- und Eingab</w:t>
            </w:r>
            <w:r w:rsidRPr="00007D36">
              <w:rPr>
                <w:b/>
                <w:lang w:val="de-DE"/>
              </w:rPr>
              <w:t>e</w:t>
            </w:r>
            <w:r w:rsidRPr="00007D36">
              <w:rPr>
                <w:b/>
                <w:lang w:val="de-DE"/>
              </w:rPr>
              <w:t>felder</w:t>
            </w:r>
          </w:p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„Teilnehmer Suche resp. Eingabe“</w:t>
            </w:r>
          </w:p>
          <w:p w:rsidR="00D6618B" w:rsidRPr="00007D36" w:rsidRDefault="00D6618B" w:rsidP="004F56BC">
            <w:pPr>
              <w:rPr>
                <w:szCs w:val="21"/>
              </w:rPr>
            </w:pPr>
          </w:p>
          <w:tbl>
            <w:tblPr>
              <w:tblW w:w="3964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/>
            </w:tblPr>
            <w:tblGrid>
              <w:gridCol w:w="3964"/>
            </w:tblGrid>
            <w:tr w:rsidR="00D6618B" w:rsidRPr="00007D36" w:rsidTr="004F56BC">
              <w:tc>
                <w:tcPr>
                  <w:tcW w:w="3964" w:type="dxa"/>
                </w:tcPr>
                <w:p w:rsidR="00D6618B" w:rsidRPr="00007D36" w:rsidRDefault="00D6618B" w:rsidP="004F56BC">
                  <w:pPr>
                    <w:rPr>
                      <w:sz w:val="16"/>
                      <w:szCs w:val="16"/>
                    </w:rPr>
                  </w:pPr>
                  <w:proofErr w:type="spellStart"/>
                  <w:r w:rsidRPr="00007D36">
                    <w:rPr>
                      <w:sz w:val="16"/>
                      <w:szCs w:val="16"/>
                    </w:rPr>
                    <w:t>Teilnehmer</w:t>
                  </w:r>
                  <w:proofErr w:type="spellEnd"/>
                  <w:r w:rsidRPr="00007D36">
                    <w:rPr>
                      <w:sz w:val="16"/>
                      <w:szCs w:val="16"/>
                    </w:rPr>
                    <w:t xml:space="preserve"> (ROOMS PRO)</w:t>
                  </w:r>
                </w:p>
                <w:p w:rsidR="00D6618B" w:rsidRPr="00007D36" w:rsidRDefault="00D6618B" w:rsidP="004F56BC">
                  <w:pPr>
                    <w:rPr>
                      <w:sz w:val="16"/>
                      <w:szCs w:val="16"/>
                    </w:rPr>
                  </w:pPr>
                </w:p>
                <w:p w:rsidR="00D6618B" w:rsidRPr="00007D36" w:rsidRDefault="00D6618B" w:rsidP="004F56BC">
                  <w:pPr>
                    <w:rPr>
                      <w:sz w:val="16"/>
                      <w:szCs w:val="16"/>
                    </w:rPr>
                  </w:pPr>
                </w:p>
                <w:p w:rsidR="00D6618B" w:rsidRPr="00007D36" w:rsidRDefault="00D6618B" w:rsidP="004F56BC">
                  <w:pPr>
                    <w:rPr>
                      <w:sz w:val="16"/>
                      <w:szCs w:val="16"/>
                    </w:rPr>
                  </w:pPr>
                </w:p>
              </w:tc>
            </w:tr>
            <w:tr w:rsidR="00D6618B" w:rsidRPr="00007D36" w:rsidTr="004F56BC">
              <w:tc>
                <w:tcPr>
                  <w:tcW w:w="3964" w:type="dxa"/>
                </w:tcPr>
                <w:p w:rsidR="00D6618B" w:rsidRPr="00007D36" w:rsidRDefault="00D6618B" w:rsidP="004F56BC">
                  <w:pPr>
                    <w:rPr>
                      <w:sz w:val="16"/>
                      <w:szCs w:val="16"/>
                    </w:rPr>
                  </w:pPr>
                  <w:r w:rsidRPr="00007D36">
                    <w:rPr>
                      <w:sz w:val="16"/>
                      <w:szCs w:val="16"/>
                    </w:rPr>
                    <w:t xml:space="preserve">Outlook </w:t>
                  </w:r>
                  <w:proofErr w:type="spellStart"/>
                  <w:r w:rsidRPr="00007D36">
                    <w:rPr>
                      <w:sz w:val="16"/>
                      <w:szCs w:val="16"/>
                    </w:rPr>
                    <w:t>Adressbuch</w:t>
                  </w:r>
                  <w:proofErr w:type="spellEnd"/>
                </w:p>
                <w:p w:rsidR="00D6618B" w:rsidRPr="00007D36" w:rsidRDefault="00D6618B" w:rsidP="004F56BC">
                  <w:pPr>
                    <w:rPr>
                      <w:sz w:val="16"/>
                      <w:szCs w:val="16"/>
                    </w:rPr>
                  </w:pPr>
                </w:p>
                <w:p w:rsidR="00D6618B" w:rsidRPr="00007D36" w:rsidRDefault="00D6618B" w:rsidP="004F56BC">
                  <w:pPr>
                    <w:rPr>
                      <w:sz w:val="16"/>
                      <w:szCs w:val="16"/>
                    </w:rPr>
                  </w:pPr>
                </w:p>
                <w:p w:rsidR="00D6618B" w:rsidRPr="00007D36" w:rsidRDefault="00D6618B" w:rsidP="004F56BC">
                  <w:pPr>
                    <w:rPr>
                      <w:sz w:val="16"/>
                      <w:szCs w:val="16"/>
                    </w:rPr>
                  </w:pPr>
                </w:p>
              </w:tc>
            </w:tr>
            <w:tr w:rsidR="00D6618B" w:rsidRPr="009E359C" w:rsidTr="004F56BC">
              <w:tc>
                <w:tcPr>
                  <w:tcW w:w="3964" w:type="dxa"/>
                </w:tcPr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 w:rsidRPr="00D6618B">
                    <w:rPr>
                      <w:sz w:val="16"/>
                      <w:szCs w:val="16"/>
                      <w:lang w:val="de-CH"/>
                    </w:rPr>
                    <w:t>Einmaliger, temporärer Teilnehmer</w:t>
                  </w: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 w:rsidRPr="00007D36">
                    <w:rPr>
                      <w:sz w:val="16"/>
                      <w:szCs w:val="16"/>
                    </w:rPr>
                    <w:sym w:font="Wingdings" w:char="F0E0"/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 Vorname</w:t>
                  </w: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 w:rsidRPr="00007D36">
                    <w:rPr>
                      <w:sz w:val="16"/>
                      <w:szCs w:val="16"/>
                    </w:rPr>
                    <w:sym w:font="Wingdings" w:char="F0E0"/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 Name</w:t>
                  </w: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 w:rsidRPr="00007D36">
                    <w:rPr>
                      <w:sz w:val="16"/>
                      <w:szCs w:val="16"/>
                    </w:rPr>
                    <w:sym w:font="Wingdings" w:char="F0E0"/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 E-Mail (optional)</w:t>
                  </w: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</w:tbl>
          <w:p w:rsidR="00D6618B" w:rsidRPr="00D6618B" w:rsidRDefault="00D6618B" w:rsidP="004F56BC">
            <w:pPr>
              <w:rPr>
                <w:szCs w:val="21"/>
                <w:lang w:val="de-CH"/>
              </w:rPr>
            </w:pPr>
          </w:p>
          <w:p w:rsidR="00D6618B" w:rsidRPr="00406F29" w:rsidRDefault="00D6618B" w:rsidP="004F56BC">
            <w:pPr>
              <w:rPr>
                <w:szCs w:val="21"/>
                <w:lang w:val="de-CH"/>
              </w:rPr>
            </w:pPr>
          </w:p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INHALTSBEREICH – Allgemeiner B</w:t>
            </w:r>
            <w:r w:rsidRPr="00007D36">
              <w:rPr>
                <w:b/>
                <w:lang w:val="de-DE"/>
              </w:rPr>
              <w:t>e</w:t>
            </w:r>
            <w:r w:rsidRPr="00007D36">
              <w:rPr>
                <w:b/>
                <w:lang w:val="de-DE"/>
              </w:rPr>
              <w:t>reich</w:t>
            </w:r>
          </w:p>
          <w:p w:rsidR="00D6618B" w:rsidRPr="006420B0" w:rsidRDefault="00D6618B" w:rsidP="004F56BC">
            <w:pPr>
              <w:rPr>
                <w:szCs w:val="21"/>
                <w:lang w:val="de-CH"/>
              </w:rPr>
            </w:pPr>
          </w:p>
          <w:p w:rsidR="00D6618B" w:rsidRPr="006420B0" w:rsidRDefault="00D6618B" w:rsidP="004F56BC">
            <w:pPr>
              <w:rPr>
                <w:szCs w:val="21"/>
                <w:lang w:val="de-CH"/>
              </w:rPr>
            </w:pPr>
            <w:r w:rsidRPr="006420B0">
              <w:rPr>
                <w:szCs w:val="21"/>
                <w:lang w:val="de-CH"/>
              </w:rPr>
              <w:t xml:space="preserve">Mögliche Buttons: </w:t>
            </w:r>
          </w:p>
          <w:p w:rsidR="00D6618B" w:rsidRPr="006420B0" w:rsidRDefault="00D6618B" w:rsidP="004F56BC">
            <w:pPr>
              <w:rPr>
                <w:szCs w:val="21"/>
                <w:lang w:val="de-CH"/>
              </w:rPr>
            </w:pPr>
            <w:r w:rsidRPr="00007D36">
              <w:rPr>
                <w:szCs w:val="21"/>
              </w:rPr>
              <w:sym w:font="Wingdings" w:char="F0E0"/>
            </w:r>
            <w:r w:rsidRPr="006420B0">
              <w:rPr>
                <w:szCs w:val="21"/>
                <w:lang w:val="de-CH"/>
              </w:rPr>
              <w:t xml:space="preserve"> Teilnehmer hinzufügen</w:t>
            </w:r>
          </w:p>
          <w:p w:rsidR="00D6618B" w:rsidRPr="006420B0" w:rsidRDefault="00D6618B" w:rsidP="004F56BC">
            <w:pPr>
              <w:rPr>
                <w:szCs w:val="21"/>
                <w:lang w:val="de-CH"/>
              </w:rPr>
            </w:pPr>
            <w:r w:rsidRPr="00007D36">
              <w:rPr>
                <w:szCs w:val="21"/>
                <w:lang w:val="en-US"/>
              </w:rPr>
              <w:sym w:font="Wingdings" w:char="F0E0"/>
            </w:r>
            <w:r w:rsidRPr="006420B0">
              <w:rPr>
                <w:szCs w:val="21"/>
                <w:lang w:val="de-CH"/>
              </w:rPr>
              <w:t xml:space="preserve"> Abbrechen</w:t>
            </w:r>
          </w:p>
          <w:p w:rsidR="00D6618B" w:rsidRPr="006420B0" w:rsidRDefault="00D6618B" w:rsidP="006420B0">
            <w:pPr>
              <w:rPr>
                <w:b/>
                <w:lang w:val="de-CH"/>
              </w:rPr>
            </w:pPr>
          </w:p>
        </w:tc>
        <w:tc>
          <w:tcPr>
            <w:tcW w:w="5387" w:type="dxa"/>
          </w:tcPr>
          <w:p w:rsidR="00D6618B" w:rsidRPr="006420B0" w:rsidRDefault="00D6618B" w:rsidP="004F56BC">
            <w:pPr>
              <w:tabs>
                <w:tab w:val="left" w:pos="5220"/>
              </w:tabs>
              <w:rPr>
                <w:lang w:val="de-CH"/>
              </w:rPr>
            </w:pPr>
          </w:p>
          <w:p w:rsidR="00D6618B" w:rsidRPr="006420B0" w:rsidRDefault="00D6618B" w:rsidP="004F56BC">
            <w:pPr>
              <w:tabs>
                <w:tab w:val="left" w:pos="5220"/>
              </w:tabs>
              <w:rPr>
                <w:lang w:val="de-CH"/>
              </w:rPr>
            </w:pPr>
          </w:p>
          <w:p w:rsidR="00D6618B" w:rsidRPr="00D6618B" w:rsidRDefault="00D6618B" w:rsidP="004F56BC">
            <w:pPr>
              <w:tabs>
                <w:tab w:val="left" w:pos="5220"/>
              </w:tabs>
              <w:rPr>
                <w:lang w:val="de-CH"/>
              </w:rPr>
            </w:pPr>
            <w:r w:rsidRPr="00007D36">
              <w:rPr>
                <w:b/>
                <w:lang w:val="de-DE"/>
              </w:rPr>
              <w:t>Definition der einzelnen Such-Felder:</w:t>
            </w:r>
          </w:p>
          <w:p w:rsidR="00D6618B" w:rsidRPr="00D6618B" w:rsidRDefault="00D6618B" w:rsidP="004F56BC">
            <w:pPr>
              <w:tabs>
                <w:tab w:val="left" w:pos="5220"/>
              </w:tabs>
              <w:rPr>
                <w:lang w:val="de-CH"/>
              </w:rPr>
            </w:pPr>
          </w:p>
          <w:tbl>
            <w:tblPr>
              <w:tblW w:w="399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/>
            </w:tblPr>
            <w:tblGrid>
              <w:gridCol w:w="3964"/>
              <w:gridCol w:w="34"/>
            </w:tblGrid>
            <w:tr w:rsidR="00D6618B" w:rsidRPr="009E359C" w:rsidTr="004F56BC">
              <w:tc>
                <w:tcPr>
                  <w:tcW w:w="3998" w:type="dxa"/>
                  <w:gridSpan w:val="2"/>
                </w:tcPr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 w:rsidRPr="00D6618B">
                    <w:rPr>
                      <w:sz w:val="16"/>
                      <w:szCs w:val="16"/>
                      <w:lang w:val="de-CH"/>
                    </w:rPr>
                    <w:t>Bei diesem Suchfeld handelt es sich um ein sog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>e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nanntes </w:t>
                  </w:r>
                  <w:proofErr w:type="spellStart"/>
                  <w:r w:rsidRPr="00D6618B">
                    <w:rPr>
                      <w:sz w:val="16"/>
                      <w:szCs w:val="16"/>
                      <w:lang w:val="de-CH"/>
                    </w:rPr>
                    <w:t>Intellibox</w:t>
                  </w:r>
                  <w:proofErr w:type="spellEnd"/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-Feld, mit welchem die jeweiligen Teilnehmer aus ROOMS PRO gefunden werden können. </w:t>
                  </w:r>
                </w:p>
              </w:tc>
            </w:tr>
            <w:tr w:rsidR="00D6618B" w:rsidRPr="009E359C" w:rsidTr="004F56BC">
              <w:tc>
                <w:tcPr>
                  <w:tcW w:w="3998" w:type="dxa"/>
                  <w:gridSpan w:val="2"/>
                </w:tcPr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Mittels </w:t>
                  </w:r>
                  <w:proofErr w:type="gramStart"/>
                  <w:r w:rsidRPr="00D6618B">
                    <w:rPr>
                      <w:sz w:val="16"/>
                      <w:szCs w:val="16"/>
                      <w:lang w:val="de-CH"/>
                    </w:rPr>
                    <w:t>diesem Button</w:t>
                  </w:r>
                  <w:proofErr w:type="gramEnd"/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, kann auf das globale Outlook-Adressbuch zugegriffen werden. </w:t>
                  </w: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D6618B" w:rsidRPr="009E359C" w:rsidTr="004F56BC">
              <w:trPr>
                <w:gridAfter w:val="1"/>
                <w:wAfter w:w="34" w:type="dxa"/>
              </w:trPr>
              <w:tc>
                <w:tcPr>
                  <w:tcW w:w="3964" w:type="dxa"/>
                </w:tcPr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Mit diesen drei </w:t>
                  </w:r>
                  <w:proofErr w:type="gramStart"/>
                  <w:r w:rsidRPr="00D6618B">
                    <w:rPr>
                      <w:sz w:val="16"/>
                      <w:szCs w:val="16"/>
                      <w:lang w:val="de-CH"/>
                    </w:rPr>
                    <w:t>Felder</w:t>
                  </w:r>
                  <w:proofErr w:type="gramEnd"/>
                  <w:r w:rsidRPr="00D6618B">
                    <w:rPr>
                      <w:sz w:val="16"/>
                      <w:szCs w:val="16"/>
                      <w:lang w:val="de-CH"/>
                    </w:rPr>
                    <w:t>, können weitere Teilnehmer (nur) für den jeweils aktuellen Anlass erfasst we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>r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>den.</w:t>
                  </w: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</w:tbl>
          <w:p w:rsidR="00D6618B" w:rsidRPr="00D6618B" w:rsidRDefault="00D6618B" w:rsidP="004F56BC">
            <w:pPr>
              <w:tabs>
                <w:tab w:val="left" w:pos="5220"/>
              </w:tabs>
              <w:rPr>
                <w:lang w:val="de-CH"/>
              </w:rPr>
            </w:pPr>
          </w:p>
          <w:p w:rsidR="00D6618B" w:rsidRPr="00007D36" w:rsidRDefault="00D6618B" w:rsidP="004F56BC">
            <w:pPr>
              <w:tabs>
                <w:tab w:val="left" w:pos="5220"/>
              </w:tabs>
              <w:rPr>
                <w:b/>
                <w:lang w:val="de-DE"/>
              </w:rPr>
            </w:pPr>
          </w:p>
          <w:p w:rsidR="00D6618B" w:rsidRPr="00007D36" w:rsidRDefault="00D6618B" w:rsidP="004F56BC">
            <w:pPr>
              <w:tabs>
                <w:tab w:val="left" w:pos="5220"/>
              </w:tabs>
            </w:pPr>
            <w:r w:rsidRPr="00007D36">
              <w:rPr>
                <w:b/>
                <w:lang w:val="de-DE"/>
              </w:rPr>
              <w:t>Allgemeine Regeln:</w:t>
            </w:r>
          </w:p>
          <w:p w:rsidR="00D6618B" w:rsidRPr="00D6618B" w:rsidRDefault="00D6618B" w:rsidP="00C452F2">
            <w:pPr>
              <w:numPr>
                <w:ilvl w:val="0"/>
                <w:numId w:val="7"/>
              </w:numPr>
              <w:spacing w:line="260" w:lineRule="atLeast"/>
              <w:rPr>
                <w:lang w:val="de-CH"/>
              </w:rPr>
            </w:pPr>
            <w:r w:rsidRPr="00D6618B">
              <w:rPr>
                <w:lang w:val="de-CH"/>
              </w:rPr>
              <w:t>Es ist nicht möglich zweimal den gleichen Tei</w:t>
            </w:r>
            <w:r w:rsidRPr="00D6618B">
              <w:rPr>
                <w:lang w:val="de-CH"/>
              </w:rPr>
              <w:t>l</w:t>
            </w:r>
            <w:r w:rsidRPr="00D6618B">
              <w:rPr>
                <w:lang w:val="de-CH"/>
              </w:rPr>
              <w:t xml:space="preserve">nehmer direkt auf den </w:t>
            </w:r>
            <w:r w:rsidR="001A2115">
              <w:rPr>
                <w:lang w:val="de-CH"/>
              </w:rPr>
              <w:t>Anlass</w:t>
            </w:r>
            <w:r w:rsidRPr="00D6618B">
              <w:rPr>
                <w:lang w:val="de-CH"/>
              </w:rPr>
              <w:t xml:space="preserve"> zu erfassen</w:t>
            </w:r>
            <w:r w:rsidR="006420B0">
              <w:rPr>
                <w:lang w:val="de-CH"/>
              </w:rPr>
              <w:t xml:space="preserve"> (Pr</w:t>
            </w:r>
            <w:r w:rsidR="006420B0">
              <w:rPr>
                <w:lang w:val="de-CH"/>
              </w:rPr>
              <w:t>ü</w:t>
            </w:r>
            <w:r w:rsidR="006420B0">
              <w:rPr>
                <w:lang w:val="de-CH"/>
              </w:rPr>
              <w:t>fung erfolgt nur auf ROOMS Teilnehmer)</w:t>
            </w:r>
          </w:p>
          <w:p w:rsidR="00D6618B" w:rsidRPr="00D6618B" w:rsidRDefault="00D6618B" w:rsidP="00C452F2">
            <w:pPr>
              <w:numPr>
                <w:ilvl w:val="0"/>
                <w:numId w:val="7"/>
              </w:numPr>
              <w:spacing w:line="260" w:lineRule="atLeast"/>
              <w:rPr>
                <w:lang w:val="de-CH"/>
              </w:rPr>
            </w:pPr>
            <w:r w:rsidRPr="00D6618B">
              <w:rPr>
                <w:lang w:val="de-CH"/>
              </w:rPr>
              <w:t>Es kann nicht vermieden werden, dass der gle</w:t>
            </w:r>
            <w:r w:rsidRPr="00D6618B">
              <w:rPr>
                <w:lang w:val="de-CH"/>
              </w:rPr>
              <w:t>i</w:t>
            </w:r>
            <w:r w:rsidRPr="00D6618B">
              <w:rPr>
                <w:lang w:val="de-CH"/>
              </w:rPr>
              <w:t>che Teilnehmer bereits bei einer bestehenden Reservation oder einem anderen Anlass zur gle</w:t>
            </w:r>
            <w:r w:rsidRPr="00D6618B">
              <w:rPr>
                <w:lang w:val="de-CH"/>
              </w:rPr>
              <w:t>i</w:t>
            </w:r>
            <w:r w:rsidRPr="00D6618B">
              <w:rPr>
                <w:lang w:val="de-CH"/>
              </w:rPr>
              <w:t>chen Zeit erfasst ist</w:t>
            </w:r>
          </w:p>
          <w:p w:rsidR="00D6618B" w:rsidRPr="00D6618B" w:rsidRDefault="00D6618B" w:rsidP="00C452F2">
            <w:pPr>
              <w:numPr>
                <w:ilvl w:val="0"/>
                <w:numId w:val="7"/>
              </w:numPr>
              <w:spacing w:line="260" w:lineRule="atLeast"/>
              <w:rPr>
                <w:sz w:val="21"/>
                <w:szCs w:val="21"/>
                <w:lang w:val="de-CH"/>
              </w:rPr>
            </w:pPr>
            <w:r w:rsidRPr="00D6618B">
              <w:rPr>
                <w:sz w:val="21"/>
                <w:szCs w:val="21"/>
                <w:lang w:val="de-CH"/>
              </w:rPr>
              <w:t xml:space="preserve">Bei </w:t>
            </w:r>
            <w:proofErr w:type="spellStart"/>
            <w:r w:rsidRPr="00D6618B">
              <w:rPr>
                <w:sz w:val="21"/>
                <w:szCs w:val="21"/>
                <w:lang w:val="de-CH"/>
              </w:rPr>
              <w:t>Intellibox</w:t>
            </w:r>
            <w:proofErr w:type="spellEnd"/>
            <w:r w:rsidRPr="00D6618B">
              <w:rPr>
                <w:szCs w:val="21"/>
                <w:lang w:val="de-CH"/>
              </w:rPr>
              <w:t xml:space="preserve"> könn</w:t>
            </w:r>
            <w:r w:rsidRPr="00D6618B">
              <w:rPr>
                <w:sz w:val="21"/>
                <w:szCs w:val="21"/>
                <w:lang w:val="de-CH"/>
              </w:rPr>
              <w:t>en folgende Werte eingetr</w:t>
            </w:r>
            <w:r w:rsidRPr="00D6618B">
              <w:rPr>
                <w:sz w:val="21"/>
                <w:szCs w:val="21"/>
                <w:lang w:val="de-CH"/>
              </w:rPr>
              <w:t>a</w:t>
            </w:r>
            <w:r w:rsidRPr="00D6618B">
              <w:rPr>
                <w:sz w:val="21"/>
                <w:szCs w:val="21"/>
                <w:lang w:val="de-CH"/>
              </w:rPr>
              <w:t>gen werden (resp. sind folgende Kombinati</w:t>
            </w:r>
            <w:r w:rsidRPr="00D6618B">
              <w:rPr>
                <w:sz w:val="21"/>
                <w:szCs w:val="21"/>
                <w:lang w:val="de-CH"/>
              </w:rPr>
              <w:t>o</w:t>
            </w:r>
            <w:r w:rsidRPr="00D6618B">
              <w:rPr>
                <w:sz w:val="21"/>
                <w:szCs w:val="21"/>
                <w:lang w:val="de-CH"/>
              </w:rPr>
              <w:t>nen möglich):</w:t>
            </w:r>
          </w:p>
          <w:p w:rsidR="00D6618B" w:rsidRPr="00007D36" w:rsidRDefault="00D6618B" w:rsidP="00C452F2">
            <w:pPr>
              <w:numPr>
                <w:ilvl w:val="1"/>
                <w:numId w:val="10"/>
              </w:numPr>
              <w:spacing w:line="260" w:lineRule="atLeast"/>
              <w:ind w:left="1168"/>
              <w:rPr>
                <w:sz w:val="21"/>
                <w:szCs w:val="21"/>
              </w:rPr>
            </w:pPr>
            <w:r w:rsidRPr="00007D36">
              <w:rPr>
                <w:sz w:val="21"/>
                <w:szCs w:val="21"/>
              </w:rPr>
              <w:t xml:space="preserve">Name (des </w:t>
            </w:r>
            <w:proofErr w:type="spellStart"/>
            <w:r w:rsidRPr="00007D36">
              <w:rPr>
                <w:sz w:val="21"/>
                <w:szCs w:val="21"/>
              </w:rPr>
              <w:t>Teilnehmers</w:t>
            </w:r>
            <w:proofErr w:type="spellEnd"/>
            <w:r w:rsidRPr="00007D36">
              <w:rPr>
                <w:sz w:val="21"/>
                <w:szCs w:val="21"/>
              </w:rPr>
              <w:t>)</w:t>
            </w:r>
          </w:p>
          <w:p w:rsidR="00D6618B" w:rsidRPr="00007D36" w:rsidRDefault="00D6618B" w:rsidP="00C452F2">
            <w:pPr>
              <w:numPr>
                <w:ilvl w:val="1"/>
                <w:numId w:val="10"/>
              </w:numPr>
              <w:spacing w:line="260" w:lineRule="atLeast"/>
              <w:ind w:left="1168"/>
              <w:rPr>
                <w:sz w:val="21"/>
                <w:szCs w:val="21"/>
              </w:rPr>
            </w:pPr>
            <w:proofErr w:type="spellStart"/>
            <w:r w:rsidRPr="00007D36">
              <w:rPr>
                <w:sz w:val="21"/>
                <w:szCs w:val="21"/>
              </w:rPr>
              <w:t>Vorname</w:t>
            </w:r>
            <w:proofErr w:type="spellEnd"/>
          </w:p>
          <w:p w:rsidR="00D6618B" w:rsidRPr="00007D36" w:rsidRDefault="00D6618B" w:rsidP="00C452F2">
            <w:pPr>
              <w:numPr>
                <w:ilvl w:val="1"/>
                <w:numId w:val="10"/>
              </w:numPr>
              <w:spacing w:line="260" w:lineRule="atLeast"/>
              <w:ind w:left="1168"/>
              <w:rPr>
                <w:szCs w:val="21"/>
              </w:rPr>
            </w:pPr>
            <w:r w:rsidRPr="00007D36">
              <w:rPr>
                <w:sz w:val="21"/>
                <w:szCs w:val="21"/>
              </w:rPr>
              <w:t>Personal-Nr.</w:t>
            </w:r>
          </w:p>
          <w:p w:rsidR="00D6618B" w:rsidRPr="00D6618B" w:rsidRDefault="00D6618B" w:rsidP="00C452F2">
            <w:pPr>
              <w:numPr>
                <w:ilvl w:val="0"/>
                <w:numId w:val="7"/>
              </w:numPr>
              <w:spacing w:line="260" w:lineRule="atLeast"/>
              <w:rPr>
                <w:sz w:val="21"/>
                <w:szCs w:val="21"/>
                <w:lang w:val="de-CH"/>
              </w:rPr>
            </w:pPr>
            <w:r w:rsidRPr="00D6618B">
              <w:rPr>
                <w:szCs w:val="21"/>
                <w:lang w:val="de-CH"/>
              </w:rPr>
              <w:t>Das Outlook-Adressbuch kann nur verwendet werden, wenn die entsprechenden Microsoft O</w:t>
            </w:r>
            <w:r w:rsidRPr="00D6618B">
              <w:rPr>
                <w:szCs w:val="21"/>
                <w:lang w:val="de-CH"/>
              </w:rPr>
              <w:t>f</w:t>
            </w:r>
            <w:r w:rsidRPr="00D6618B">
              <w:rPr>
                <w:szCs w:val="21"/>
                <w:lang w:val="de-CH"/>
              </w:rPr>
              <w:t>fice-Komponenten auf dem jeweiligen Client i</w:t>
            </w:r>
            <w:r w:rsidRPr="00D6618B">
              <w:rPr>
                <w:szCs w:val="21"/>
                <w:lang w:val="de-CH"/>
              </w:rPr>
              <w:t>n</w:t>
            </w:r>
            <w:r w:rsidRPr="00D6618B">
              <w:rPr>
                <w:szCs w:val="21"/>
                <w:lang w:val="de-CH"/>
              </w:rPr>
              <w:t>stalliert sind</w:t>
            </w:r>
          </w:p>
          <w:p w:rsidR="00D6618B" w:rsidRPr="00D6618B" w:rsidRDefault="00D6618B" w:rsidP="004F56BC">
            <w:pPr>
              <w:rPr>
                <w:sz w:val="21"/>
                <w:szCs w:val="21"/>
                <w:lang w:val="de-CH"/>
              </w:rPr>
            </w:pPr>
          </w:p>
          <w:p w:rsidR="00D6618B" w:rsidRPr="00D6618B" w:rsidRDefault="00D6618B" w:rsidP="004F56BC">
            <w:pPr>
              <w:ind w:left="720"/>
              <w:rPr>
                <w:lang w:val="de-CH"/>
              </w:rPr>
            </w:pPr>
          </w:p>
        </w:tc>
      </w:tr>
      <w:tr w:rsidR="006420B0" w:rsidRPr="00D6618B" w:rsidTr="000F0EEE">
        <w:tc>
          <w:tcPr>
            <w:tcW w:w="9464" w:type="dxa"/>
            <w:gridSpan w:val="2"/>
          </w:tcPr>
          <w:p w:rsidR="006420B0" w:rsidRPr="006420B0" w:rsidRDefault="006420B0" w:rsidP="004F56BC">
            <w:pPr>
              <w:tabs>
                <w:tab w:val="left" w:pos="5220"/>
              </w:tabs>
              <w:rPr>
                <w:lang w:val="de-CH"/>
              </w:rPr>
            </w:pPr>
          </w:p>
          <w:p w:rsidR="006420B0" w:rsidRDefault="006420B0" w:rsidP="004F56BC">
            <w:pPr>
              <w:tabs>
                <w:tab w:val="left" w:pos="5220"/>
              </w:tabs>
              <w:rPr>
                <w:lang w:val="en-US"/>
              </w:rPr>
            </w:pPr>
            <w:r>
              <w:rPr>
                <w:noProof/>
                <w:lang w:val="de-CH" w:eastAsia="de-CH"/>
              </w:rPr>
              <w:drawing>
                <wp:inline distT="0" distB="0" distL="0" distR="0">
                  <wp:extent cx="5868035" cy="4712335"/>
                  <wp:effectExtent l="19050" t="0" r="0" b="0"/>
                  <wp:docPr id="1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8035" cy="47123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618B" w:rsidRPr="00007D36" w:rsidRDefault="00D6618B" w:rsidP="00D6618B">
      <w:pPr>
        <w:rPr>
          <w:lang w:val="de-DE"/>
        </w:rPr>
      </w:pPr>
    </w:p>
    <w:p w:rsidR="00D6618B" w:rsidRPr="00007D36" w:rsidRDefault="00D6618B" w:rsidP="00D6618B">
      <w:pPr>
        <w:rPr>
          <w:lang w:val="de-DE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077"/>
        <w:gridCol w:w="5387"/>
      </w:tblGrid>
      <w:tr w:rsidR="00D6618B" w:rsidRPr="009E359C" w:rsidTr="006420B0">
        <w:tc>
          <w:tcPr>
            <w:tcW w:w="9464" w:type="dxa"/>
            <w:gridSpan w:val="2"/>
          </w:tcPr>
          <w:p w:rsidR="00D6618B" w:rsidRPr="00D6618B" w:rsidRDefault="00D6618B" w:rsidP="004F56BC">
            <w:pPr>
              <w:tabs>
                <w:tab w:val="left" w:pos="5220"/>
              </w:tabs>
              <w:rPr>
                <w:lang w:val="de-CH"/>
              </w:rPr>
            </w:pPr>
            <w:r w:rsidRPr="00007D36">
              <w:rPr>
                <w:b/>
                <w:bCs/>
                <w:sz w:val="32"/>
                <w:lang w:val="de-DE"/>
              </w:rPr>
              <w:t xml:space="preserve">Schritt </w:t>
            </w:r>
            <w:r w:rsidR="006420B0">
              <w:rPr>
                <w:b/>
                <w:bCs/>
                <w:sz w:val="32"/>
                <w:lang w:val="de-DE"/>
              </w:rPr>
              <w:t>9</w:t>
            </w:r>
            <w:r w:rsidRPr="00007D36">
              <w:rPr>
                <w:b/>
                <w:bCs/>
                <w:sz w:val="32"/>
                <w:lang w:val="de-DE"/>
              </w:rPr>
              <w:t xml:space="preserve"> </w:t>
            </w:r>
            <w:r w:rsidRPr="00007D36">
              <w:rPr>
                <w:b/>
                <w:bCs/>
                <w:sz w:val="21"/>
                <w:szCs w:val="21"/>
                <w:lang w:val="de-DE"/>
              </w:rPr>
              <w:t>-</w:t>
            </w:r>
            <w:r w:rsidRPr="00007D36">
              <w:rPr>
                <w:sz w:val="21"/>
                <w:szCs w:val="21"/>
                <w:lang w:val="de-DE"/>
              </w:rPr>
              <w:t xml:space="preserve"> </w:t>
            </w:r>
            <w:r w:rsidRPr="00D6618B">
              <w:rPr>
                <w:sz w:val="21"/>
                <w:szCs w:val="21"/>
                <w:lang w:val="de-CH"/>
              </w:rPr>
              <w:t>Nutzer kann zu dem aktuell gewählten Anlass zugeordnete Teilnehmer anzeigen lassen und diese entfernen</w:t>
            </w:r>
            <w:r w:rsidRPr="00D6618B">
              <w:rPr>
                <w:lang w:val="de-CH"/>
              </w:rPr>
              <w:t xml:space="preserve"> </w:t>
            </w:r>
          </w:p>
          <w:p w:rsidR="00D6618B" w:rsidRPr="00D6618B" w:rsidRDefault="00D6618B" w:rsidP="004F56BC">
            <w:pPr>
              <w:tabs>
                <w:tab w:val="left" w:pos="5220"/>
              </w:tabs>
              <w:rPr>
                <w:lang w:val="de-CH"/>
              </w:rPr>
            </w:pPr>
          </w:p>
        </w:tc>
      </w:tr>
      <w:tr w:rsidR="00D6618B" w:rsidRPr="009E359C" w:rsidTr="006420B0">
        <w:tc>
          <w:tcPr>
            <w:tcW w:w="9464" w:type="dxa"/>
            <w:gridSpan w:val="2"/>
          </w:tcPr>
          <w:p w:rsidR="00D6618B" w:rsidRPr="00007D36" w:rsidRDefault="00D6618B" w:rsidP="004F56BC">
            <w:pPr>
              <w:rPr>
                <w:lang w:val="de-DE"/>
              </w:rPr>
            </w:pPr>
            <w:r w:rsidRPr="00007D36">
              <w:rPr>
                <w:b/>
                <w:lang w:val="de-DE"/>
              </w:rPr>
              <w:t>Beschreibung</w:t>
            </w:r>
          </w:p>
          <w:p w:rsidR="00D6618B" w:rsidRPr="0060414B" w:rsidRDefault="00D6618B" w:rsidP="004F56BC">
            <w:pPr>
              <w:rPr>
                <w:lang w:val="de-CH"/>
              </w:rPr>
            </w:pPr>
            <w:r w:rsidRPr="00D6618B">
              <w:rPr>
                <w:lang w:val="de-CH"/>
              </w:rPr>
              <w:t>Die bereits dem Anlass hinzugefügten Teilnehmer werden in einer Listen-/Tabellendarstellung ang</w:t>
            </w:r>
            <w:r w:rsidRPr="00D6618B">
              <w:rPr>
                <w:lang w:val="de-CH"/>
              </w:rPr>
              <w:t>e</w:t>
            </w:r>
            <w:r w:rsidRPr="00D6618B">
              <w:rPr>
                <w:lang w:val="de-CH"/>
              </w:rPr>
              <w:t xml:space="preserve">zeigt. </w:t>
            </w:r>
            <w:r w:rsidRPr="0060414B">
              <w:rPr>
                <w:lang w:val="de-CH"/>
              </w:rPr>
              <w:t xml:space="preserve">Die Teilnehmer können </w:t>
            </w:r>
            <w:r w:rsidRPr="0060414B">
              <w:rPr>
                <w:b/>
                <w:lang w:val="de-CH"/>
              </w:rPr>
              <w:t>entfernt</w:t>
            </w:r>
            <w:r w:rsidRPr="0060414B">
              <w:rPr>
                <w:lang w:val="de-CH"/>
              </w:rPr>
              <w:t xml:space="preserve"> werden.</w:t>
            </w:r>
            <w:r w:rsidR="0060414B" w:rsidRPr="0060414B">
              <w:rPr>
                <w:lang w:val="de-CH"/>
              </w:rPr>
              <w:t xml:space="preserve"> Teilnehmer Eigenschaften können editiert </w:t>
            </w:r>
            <w:proofErr w:type="spellStart"/>
            <w:r w:rsidR="0060414B" w:rsidRPr="0060414B">
              <w:rPr>
                <w:lang w:val="de-CH"/>
              </w:rPr>
              <w:t>warden</w:t>
            </w:r>
            <w:proofErr w:type="spellEnd"/>
            <w:r w:rsidR="0060414B" w:rsidRPr="0060414B">
              <w:rPr>
                <w:lang w:val="de-CH"/>
              </w:rPr>
              <w:t>.</w:t>
            </w:r>
          </w:p>
          <w:p w:rsidR="00D6618B" w:rsidRPr="00007D36" w:rsidRDefault="00D6618B" w:rsidP="004F56BC">
            <w:pPr>
              <w:rPr>
                <w:lang w:val="de-DE"/>
              </w:rPr>
            </w:pPr>
          </w:p>
        </w:tc>
      </w:tr>
      <w:tr w:rsidR="00D6618B" w:rsidRPr="00007D36" w:rsidTr="006420B0">
        <w:tc>
          <w:tcPr>
            <w:tcW w:w="407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Controls</w:t>
            </w:r>
          </w:p>
        </w:tc>
        <w:tc>
          <w:tcPr>
            <w:tcW w:w="538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Regeln und Bedingungen</w:t>
            </w:r>
          </w:p>
        </w:tc>
      </w:tr>
      <w:tr w:rsidR="00D6618B" w:rsidRPr="009E359C" w:rsidTr="006420B0">
        <w:tc>
          <w:tcPr>
            <w:tcW w:w="407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 xml:space="preserve">INHALTSBEREICH – </w:t>
            </w:r>
            <w:proofErr w:type="spellStart"/>
            <w:r w:rsidR="0060414B">
              <w:rPr>
                <w:b/>
                <w:lang w:val="de-DE"/>
              </w:rPr>
              <w:t>Smartlist</w:t>
            </w:r>
            <w:proofErr w:type="spellEnd"/>
            <w:r w:rsidR="0060414B">
              <w:rPr>
                <w:b/>
                <w:lang w:val="de-DE"/>
              </w:rPr>
              <w:t xml:space="preserve"> mit fo</w:t>
            </w:r>
            <w:r w:rsidR="0060414B">
              <w:rPr>
                <w:b/>
                <w:lang w:val="de-DE"/>
              </w:rPr>
              <w:t>l</w:t>
            </w:r>
            <w:r w:rsidR="0060414B">
              <w:rPr>
                <w:b/>
                <w:lang w:val="de-DE"/>
              </w:rPr>
              <w:t>genden Teilnehmerdaten:</w:t>
            </w:r>
          </w:p>
          <w:p w:rsidR="00D6618B" w:rsidRPr="00007D36" w:rsidRDefault="00D6618B" w:rsidP="004F56BC">
            <w:pPr>
              <w:rPr>
                <w:b/>
                <w:lang w:val="de-DE"/>
              </w:rPr>
            </w:pPr>
          </w:p>
          <w:p w:rsidR="0060414B" w:rsidRDefault="0060414B" w:rsidP="00C452F2">
            <w:pPr>
              <w:numPr>
                <w:ilvl w:val="0"/>
                <w:numId w:val="9"/>
              </w:numPr>
              <w:spacing w:line="260" w:lineRule="atLeast"/>
              <w:jc w:val="both"/>
              <w:rPr>
                <w:szCs w:val="21"/>
              </w:rPr>
            </w:pPr>
            <w:r>
              <w:rPr>
                <w:szCs w:val="21"/>
              </w:rPr>
              <w:t xml:space="preserve">Checkbox </w:t>
            </w:r>
            <w:proofErr w:type="spellStart"/>
            <w:r>
              <w:rPr>
                <w:szCs w:val="21"/>
              </w:rPr>
              <w:t>für</w:t>
            </w:r>
            <w:proofErr w:type="spellEnd"/>
            <w:r>
              <w:rPr>
                <w:szCs w:val="21"/>
              </w:rPr>
              <w:t xml:space="preserve"> </w:t>
            </w:r>
            <w:proofErr w:type="spellStart"/>
            <w:r>
              <w:rPr>
                <w:szCs w:val="21"/>
              </w:rPr>
              <w:t>Entfernen</w:t>
            </w:r>
            <w:proofErr w:type="spellEnd"/>
          </w:p>
          <w:p w:rsidR="0060414B" w:rsidRDefault="0060414B" w:rsidP="00C452F2">
            <w:pPr>
              <w:numPr>
                <w:ilvl w:val="0"/>
                <w:numId w:val="9"/>
              </w:numPr>
              <w:spacing w:line="260" w:lineRule="atLeast"/>
              <w:jc w:val="both"/>
              <w:rPr>
                <w:szCs w:val="21"/>
              </w:rPr>
            </w:pPr>
            <w:r>
              <w:rPr>
                <w:szCs w:val="21"/>
              </w:rPr>
              <w:t>Checkbox “E-Mail”</w:t>
            </w:r>
          </w:p>
          <w:p w:rsidR="0060414B" w:rsidRDefault="0060414B" w:rsidP="00C452F2">
            <w:pPr>
              <w:numPr>
                <w:ilvl w:val="0"/>
                <w:numId w:val="9"/>
              </w:numPr>
              <w:spacing w:line="260" w:lineRule="atLeast"/>
              <w:jc w:val="both"/>
              <w:rPr>
                <w:szCs w:val="21"/>
              </w:rPr>
            </w:pPr>
            <w:r>
              <w:rPr>
                <w:szCs w:val="21"/>
              </w:rPr>
              <w:t>Option “to/cc”</w:t>
            </w:r>
          </w:p>
          <w:p w:rsidR="00D6618B" w:rsidRPr="0060414B" w:rsidRDefault="00D6618B" w:rsidP="00C452F2">
            <w:pPr>
              <w:numPr>
                <w:ilvl w:val="0"/>
                <w:numId w:val="9"/>
              </w:numPr>
              <w:spacing w:line="260" w:lineRule="atLeast"/>
              <w:jc w:val="both"/>
              <w:rPr>
                <w:szCs w:val="21"/>
                <w:lang w:val="de-CH"/>
              </w:rPr>
            </w:pPr>
            <w:r w:rsidRPr="0060414B">
              <w:rPr>
                <w:szCs w:val="21"/>
                <w:lang w:val="de-CH"/>
              </w:rPr>
              <w:t>Teilnehmer</w:t>
            </w:r>
            <w:r w:rsidR="0060414B" w:rsidRPr="0060414B">
              <w:rPr>
                <w:szCs w:val="21"/>
                <w:lang w:val="de-CH"/>
              </w:rPr>
              <w:t xml:space="preserve"> (Vorname, Name und E-Mail)</w:t>
            </w:r>
          </w:p>
          <w:p w:rsidR="0060414B" w:rsidRDefault="0060414B" w:rsidP="00C452F2">
            <w:pPr>
              <w:numPr>
                <w:ilvl w:val="0"/>
                <w:numId w:val="9"/>
              </w:numPr>
              <w:spacing w:line="260" w:lineRule="atLeast"/>
              <w:jc w:val="both"/>
              <w:rPr>
                <w:szCs w:val="21"/>
                <w:lang w:val="de-CH"/>
              </w:rPr>
            </w:pPr>
            <w:r>
              <w:rPr>
                <w:szCs w:val="21"/>
                <w:lang w:val="de-CH"/>
              </w:rPr>
              <w:t>Checkbox „VIP“</w:t>
            </w:r>
          </w:p>
          <w:p w:rsidR="0060414B" w:rsidRDefault="0060414B" w:rsidP="00C452F2">
            <w:pPr>
              <w:numPr>
                <w:ilvl w:val="0"/>
                <w:numId w:val="9"/>
              </w:numPr>
              <w:spacing w:line="260" w:lineRule="atLeast"/>
              <w:jc w:val="both"/>
              <w:rPr>
                <w:szCs w:val="21"/>
                <w:lang w:val="de-CH"/>
              </w:rPr>
            </w:pPr>
            <w:r>
              <w:rPr>
                <w:szCs w:val="21"/>
                <w:lang w:val="de-CH"/>
              </w:rPr>
              <w:t>Dropdown „Status“</w:t>
            </w:r>
          </w:p>
          <w:p w:rsidR="0060414B" w:rsidRDefault="0060414B" w:rsidP="00C452F2">
            <w:pPr>
              <w:numPr>
                <w:ilvl w:val="0"/>
                <w:numId w:val="9"/>
              </w:numPr>
              <w:spacing w:line="260" w:lineRule="atLeast"/>
              <w:jc w:val="both"/>
              <w:rPr>
                <w:szCs w:val="21"/>
                <w:lang w:val="de-CH"/>
              </w:rPr>
            </w:pPr>
            <w:r>
              <w:rPr>
                <w:szCs w:val="21"/>
                <w:lang w:val="de-CH"/>
              </w:rPr>
              <w:t>Feld „Bemerkung“</w:t>
            </w:r>
          </w:p>
          <w:p w:rsidR="00B65798" w:rsidRPr="0060414B" w:rsidRDefault="00B65798" w:rsidP="00C452F2">
            <w:pPr>
              <w:numPr>
                <w:ilvl w:val="0"/>
                <w:numId w:val="9"/>
              </w:numPr>
              <w:spacing w:line="260" w:lineRule="atLeast"/>
              <w:jc w:val="both"/>
              <w:rPr>
                <w:szCs w:val="21"/>
                <w:lang w:val="de-CH"/>
              </w:rPr>
            </w:pPr>
            <w:r>
              <w:rPr>
                <w:szCs w:val="21"/>
                <w:lang w:val="de-CH"/>
              </w:rPr>
              <w:t>Notifiziert am:</w:t>
            </w:r>
          </w:p>
          <w:p w:rsidR="00D6618B" w:rsidRPr="0060414B" w:rsidRDefault="00D6618B" w:rsidP="004F56BC">
            <w:pPr>
              <w:rPr>
                <w:szCs w:val="21"/>
                <w:lang w:val="de-CH"/>
              </w:rPr>
            </w:pPr>
          </w:p>
          <w:p w:rsidR="00D6618B" w:rsidRPr="00007D36" w:rsidRDefault="00D6618B" w:rsidP="004F56BC">
            <w:pPr>
              <w:rPr>
                <w:lang w:val="de-DE"/>
              </w:rPr>
            </w:pPr>
          </w:p>
          <w:p w:rsidR="00D6618B" w:rsidRPr="00007D36" w:rsidRDefault="00D6618B" w:rsidP="004F56BC">
            <w:pPr>
              <w:rPr>
                <w:lang w:val="de-DE"/>
              </w:rPr>
            </w:pPr>
          </w:p>
          <w:p w:rsidR="00D6618B" w:rsidRPr="0060414B" w:rsidRDefault="00D6618B" w:rsidP="004F56BC">
            <w:pPr>
              <w:rPr>
                <w:szCs w:val="21"/>
                <w:lang w:val="de-CH"/>
              </w:rPr>
            </w:pPr>
            <w:r w:rsidRPr="0060414B">
              <w:rPr>
                <w:szCs w:val="21"/>
                <w:lang w:val="de-CH"/>
              </w:rPr>
              <w:t xml:space="preserve">Mögliche Buttons: </w:t>
            </w:r>
          </w:p>
          <w:p w:rsidR="00D6618B" w:rsidRPr="0060414B" w:rsidRDefault="00D6618B" w:rsidP="004F56BC">
            <w:pPr>
              <w:rPr>
                <w:szCs w:val="21"/>
                <w:lang w:val="de-CH"/>
              </w:rPr>
            </w:pPr>
            <w:r w:rsidRPr="00007D36">
              <w:rPr>
                <w:szCs w:val="21"/>
              </w:rPr>
              <w:sym w:font="Wingdings" w:char="F0E0"/>
            </w:r>
            <w:r w:rsidRPr="0060414B">
              <w:rPr>
                <w:szCs w:val="21"/>
                <w:lang w:val="de-CH"/>
              </w:rPr>
              <w:t xml:space="preserve"> Teilnehmer entfernen</w:t>
            </w:r>
          </w:p>
          <w:p w:rsidR="00D6618B" w:rsidRDefault="00D6618B" w:rsidP="004F56BC">
            <w:pPr>
              <w:rPr>
                <w:szCs w:val="21"/>
                <w:lang w:val="de-CH"/>
              </w:rPr>
            </w:pPr>
            <w:r w:rsidRPr="00007D36">
              <w:rPr>
                <w:szCs w:val="21"/>
                <w:lang w:val="en-US"/>
              </w:rPr>
              <w:sym w:font="Wingdings" w:char="F0E0"/>
            </w:r>
            <w:r w:rsidRPr="0060414B">
              <w:rPr>
                <w:szCs w:val="21"/>
                <w:lang w:val="de-CH"/>
              </w:rPr>
              <w:t xml:space="preserve"> Abbrechen</w:t>
            </w:r>
          </w:p>
          <w:p w:rsidR="0060414B" w:rsidRDefault="0060414B" w:rsidP="0060414B">
            <w:pPr>
              <w:rPr>
                <w:szCs w:val="21"/>
                <w:lang w:val="de-CH"/>
              </w:rPr>
            </w:pPr>
            <w:r w:rsidRPr="00007D36">
              <w:rPr>
                <w:szCs w:val="21"/>
                <w:lang w:val="en-US"/>
              </w:rPr>
              <w:sym w:font="Wingdings" w:char="F0E0"/>
            </w:r>
            <w:r w:rsidRPr="0060414B">
              <w:rPr>
                <w:szCs w:val="21"/>
                <w:lang w:val="de-CH"/>
              </w:rPr>
              <w:t xml:space="preserve"> </w:t>
            </w:r>
            <w:r>
              <w:rPr>
                <w:szCs w:val="21"/>
                <w:lang w:val="de-CH"/>
              </w:rPr>
              <w:t xml:space="preserve">Teilnehmer </w:t>
            </w:r>
            <w:proofErr w:type="spellStart"/>
            <w:r>
              <w:rPr>
                <w:szCs w:val="21"/>
                <w:lang w:val="de-CH"/>
              </w:rPr>
              <w:t>notifizieren</w:t>
            </w:r>
            <w:proofErr w:type="spellEnd"/>
          </w:p>
          <w:p w:rsidR="0060414B" w:rsidRPr="0060414B" w:rsidRDefault="0060414B" w:rsidP="004F56BC">
            <w:pPr>
              <w:rPr>
                <w:szCs w:val="21"/>
                <w:lang w:val="de-CH"/>
              </w:rPr>
            </w:pPr>
          </w:p>
          <w:p w:rsidR="00D6618B" w:rsidRPr="00007D36" w:rsidRDefault="00D6618B" w:rsidP="0060414B">
            <w:pPr>
              <w:rPr>
                <w:b/>
                <w:lang w:val="de-DE"/>
              </w:rPr>
            </w:pPr>
          </w:p>
        </w:tc>
        <w:tc>
          <w:tcPr>
            <w:tcW w:w="5387" w:type="dxa"/>
          </w:tcPr>
          <w:p w:rsidR="00D6618B" w:rsidRPr="00007D36" w:rsidRDefault="00D6618B" w:rsidP="004F56BC">
            <w:pPr>
              <w:tabs>
                <w:tab w:val="left" w:pos="5220"/>
              </w:tabs>
              <w:rPr>
                <w:lang w:val="de-DE"/>
              </w:rPr>
            </w:pPr>
          </w:p>
          <w:p w:rsidR="00D6618B" w:rsidRPr="00007D36" w:rsidRDefault="00D6618B" w:rsidP="004F56BC">
            <w:pPr>
              <w:tabs>
                <w:tab w:val="left" w:pos="5220"/>
              </w:tabs>
            </w:pPr>
            <w:r w:rsidRPr="00007D36">
              <w:rPr>
                <w:b/>
                <w:lang w:val="de-DE"/>
              </w:rPr>
              <w:t>Allgemeine Regeln:</w:t>
            </w:r>
          </w:p>
          <w:p w:rsidR="0060414B" w:rsidRDefault="0060414B" w:rsidP="00C452F2">
            <w:pPr>
              <w:numPr>
                <w:ilvl w:val="0"/>
                <w:numId w:val="8"/>
              </w:numPr>
              <w:spacing w:line="260" w:lineRule="atLeast"/>
              <w:rPr>
                <w:lang w:val="de-CH"/>
              </w:rPr>
            </w:pPr>
            <w:r>
              <w:rPr>
                <w:lang w:val="de-CH"/>
              </w:rPr>
              <w:t>Funktionsrecht „Darf Teilnehmer editieren“ muss vorhanden sein</w:t>
            </w:r>
          </w:p>
          <w:p w:rsidR="00D6618B" w:rsidRDefault="00D6618B" w:rsidP="00C452F2">
            <w:pPr>
              <w:numPr>
                <w:ilvl w:val="0"/>
                <w:numId w:val="8"/>
              </w:numPr>
              <w:spacing w:line="260" w:lineRule="atLeast"/>
              <w:rPr>
                <w:lang w:val="de-CH"/>
              </w:rPr>
            </w:pPr>
            <w:r w:rsidRPr="00D6618B">
              <w:rPr>
                <w:lang w:val="de-CH"/>
              </w:rPr>
              <w:t>Teilnehmer können vom Anlass entfernt werden.</w:t>
            </w:r>
          </w:p>
          <w:p w:rsidR="00D6618B" w:rsidRPr="00D6618B" w:rsidRDefault="00D6618B" w:rsidP="004F56BC">
            <w:pPr>
              <w:ind w:left="720"/>
              <w:rPr>
                <w:lang w:val="de-CH"/>
              </w:rPr>
            </w:pPr>
          </w:p>
          <w:p w:rsidR="00D6618B" w:rsidRDefault="00D6618B" w:rsidP="0060414B">
            <w:pPr>
              <w:spacing w:line="260" w:lineRule="atLeast"/>
              <w:rPr>
                <w:lang w:val="de-CH"/>
              </w:rPr>
            </w:pPr>
          </w:p>
          <w:p w:rsidR="0060414B" w:rsidRPr="0060414B" w:rsidRDefault="0060414B" w:rsidP="0060414B">
            <w:pPr>
              <w:spacing w:line="260" w:lineRule="atLeast"/>
              <w:rPr>
                <w:b/>
                <w:lang w:val="de-CH"/>
              </w:rPr>
            </w:pPr>
            <w:r w:rsidRPr="0060414B">
              <w:rPr>
                <w:b/>
                <w:lang w:val="de-CH"/>
              </w:rPr>
              <w:t>Checkbox „VIP“</w:t>
            </w:r>
          </w:p>
          <w:p w:rsidR="0060414B" w:rsidRDefault="00B65798" w:rsidP="0060414B">
            <w:pPr>
              <w:spacing w:line="260" w:lineRule="atLeast"/>
              <w:rPr>
                <w:lang w:val="de-CH"/>
              </w:rPr>
            </w:pPr>
            <w:r>
              <w:rPr>
                <w:lang w:val="de-CH"/>
              </w:rPr>
              <w:t>Zusätzliches Merkmal – Informativ (keine Funktionalität)</w:t>
            </w:r>
          </w:p>
          <w:p w:rsidR="00B65798" w:rsidRDefault="00B65798" w:rsidP="0060414B">
            <w:pPr>
              <w:spacing w:line="260" w:lineRule="atLeast"/>
              <w:rPr>
                <w:lang w:val="de-CH"/>
              </w:rPr>
            </w:pPr>
          </w:p>
          <w:p w:rsidR="00B65798" w:rsidRPr="00B65798" w:rsidRDefault="00B65798" w:rsidP="0060414B">
            <w:pPr>
              <w:spacing w:line="260" w:lineRule="atLeast"/>
              <w:rPr>
                <w:b/>
                <w:lang w:val="de-CH"/>
              </w:rPr>
            </w:pPr>
            <w:r w:rsidRPr="00B65798">
              <w:rPr>
                <w:b/>
                <w:lang w:val="de-CH"/>
              </w:rPr>
              <w:t>Dropdown „Status“</w:t>
            </w:r>
          </w:p>
          <w:p w:rsidR="00B65798" w:rsidRDefault="00B65798" w:rsidP="0060414B">
            <w:pPr>
              <w:spacing w:line="260" w:lineRule="atLeast"/>
              <w:rPr>
                <w:lang w:val="de-CH"/>
              </w:rPr>
            </w:pPr>
            <w:r>
              <w:rPr>
                <w:lang w:val="de-CH"/>
              </w:rPr>
              <w:t xml:space="preserve">Folgende </w:t>
            </w:r>
            <w:proofErr w:type="spellStart"/>
            <w:r>
              <w:rPr>
                <w:lang w:val="de-CH"/>
              </w:rPr>
              <w:t>Stati</w:t>
            </w:r>
            <w:proofErr w:type="spellEnd"/>
            <w:r>
              <w:rPr>
                <w:lang w:val="de-CH"/>
              </w:rPr>
              <w:t xml:space="preserve"> sind möglich:</w:t>
            </w:r>
          </w:p>
          <w:p w:rsidR="00B65798" w:rsidRDefault="00B65798" w:rsidP="00C452F2">
            <w:pPr>
              <w:pStyle w:val="ListParagraph"/>
              <w:numPr>
                <w:ilvl w:val="0"/>
                <w:numId w:val="17"/>
              </w:numPr>
              <w:spacing w:line="260" w:lineRule="atLeast"/>
              <w:rPr>
                <w:lang w:val="de-CH"/>
              </w:rPr>
            </w:pPr>
            <w:r>
              <w:rPr>
                <w:lang w:val="de-CH"/>
              </w:rPr>
              <w:t>Abgesagt</w:t>
            </w:r>
          </w:p>
          <w:p w:rsidR="00B65798" w:rsidRDefault="00B65798" w:rsidP="00C452F2">
            <w:pPr>
              <w:pStyle w:val="ListParagraph"/>
              <w:numPr>
                <w:ilvl w:val="0"/>
                <w:numId w:val="17"/>
              </w:numPr>
              <w:spacing w:line="260" w:lineRule="atLeast"/>
              <w:rPr>
                <w:lang w:val="de-CH"/>
              </w:rPr>
            </w:pPr>
            <w:r>
              <w:rPr>
                <w:lang w:val="de-CH"/>
              </w:rPr>
              <w:t>Zugesagt</w:t>
            </w:r>
          </w:p>
          <w:p w:rsidR="00B65798" w:rsidRDefault="00B65798" w:rsidP="00C452F2">
            <w:pPr>
              <w:pStyle w:val="ListParagraph"/>
              <w:numPr>
                <w:ilvl w:val="0"/>
                <w:numId w:val="17"/>
              </w:numPr>
              <w:spacing w:line="260" w:lineRule="atLeast"/>
              <w:rPr>
                <w:lang w:val="de-CH"/>
              </w:rPr>
            </w:pPr>
            <w:r>
              <w:rPr>
                <w:lang w:val="de-CH"/>
              </w:rPr>
              <w:t>Keine Antwort</w:t>
            </w:r>
          </w:p>
          <w:p w:rsidR="00B65798" w:rsidRPr="00B65798" w:rsidRDefault="00B65798" w:rsidP="00B65798">
            <w:pPr>
              <w:spacing w:line="260" w:lineRule="atLeast"/>
              <w:rPr>
                <w:lang w:val="de-CH"/>
              </w:rPr>
            </w:pPr>
            <w:proofErr w:type="spellStart"/>
            <w:r>
              <w:rPr>
                <w:lang w:val="de-CH"/>
              </w:rPr>
              <w:t>Stati</w:t>
            </w:r>
            <w:proofErr w:type="spellEnd"/>
            <w:r>
              <w:rPr>
                <w:lang w:val="de-CH"/>
              </w:rPr>
              <w:t xml:space="preserve"> müssen mehrsprachig erfasst sein</w:t>
            </w:r>
          </w:p>
          <w:p w:rsidR="0060414B" w:rsidRDefault="0060414B" w:rsidP="0060414B">
            <w:pPr>
              <w:spacing w:line="260" w:lineRule="atLeast"/>
              <w:rPr>
                <w:lang w:val="de-CH"/>
              </w:rPr>
            </w:pPr>
          </w:p>
          <w:p w:rsidR="0060414B" w:rsidRDefault="0060414B" w:rsidP="0060414B">
            <w:pPr>
              <w:spacing w:line="260" w:lineRule="atLeast"/>
              <w:rPr>
                <w:lang w:val="de-CH"/>
              </w:rPr>
            </w:pPr>
          </w:p>
          <w:p w:rsidR="0060414B" w:rsidRPr="0060414B" w:rsidRDefault="0060414B" w:rsidP="0060414B">
            <w:pPr>
              <w:spacing w:line="260" w:lineRule="atLeast"/>
              <w:rPr>
                <w:b/>
                <w:lang w:val="de-CH"/>
              </w:rPr>
            </w:pPr>
            <w:r w:rsidRPr="0060414B">
              <w:rPr>
                <w:b/>
                <w:lang w:val="de-CH"/>
              </w:rPr>
              <w:t xml:space="preserve">Teilnehmer </w:t>
            </w:r>
            <w:proofErr w:type="spellStart"/>
            <w:r w:rsidRPr="0060414B">
              <w:rPr>
                <w:b/>
                <w:lang w:val="de-CH"/>
              </w:rPr>
              <w:t>notifizieren</w:t>
            </w:r>
            <w:proofErr w:type="spellEnd"/>
          </w:p>
          <w:p w:rsidR="0060414B" w:rsidRDefault="00B65798" w:rsidP="00C452F2">
            <w:pPr>
              <w:pStyle w:val="ListParagraph"/>
              <w:numPr>
                <w:ilvl w:val="0"/>
                <w:numId w:val="2"/>
              </w:numPr>
              <w:spacing w:line="260" w:lineRule="atLeast"/>
              <w:rPr>
                <w:lang w:val="de-CH"/>
              </w:rPr>
            </w:pPr>
            <w:r w:rsidRPr="00B65798">
              <w:rPr>
                <w:lang w:val="de-CH"/>
              </w:rPr>
              <w:t xml:space="preserve">Klick auf diesen Button öffnet das </w:t>
            </w:r>
            <w:proofErr w:type="spellStart"/>
            <w:r w:rsidRPr="00B65798">
              <w:rPr>
                <w:lang w:val="de-CH"/>
              </w:rPr>
              <w:t>Mailto</w:t>
            </w:r>
            <w:proofErr w:type="spellEnd"/>
            <w:r w:rsidRPr="00B65798">
              <w:rPr>
                <w:lang w:val="de-CH"/>
              </w:rPr>
              <w:t xml:space="preserve"> Event Template und nimmt alle angewählten Teilnehmer ins </w:t>
            </w:r>
            <w:proofErr w:type="spellStart"/>
            <w:r w:rsidRPr="00B65798">
              <w:rPr>
                <w:lang w:val="de-CH"/>
              </w:rPr>
              <w:t>to</w:t>
            </w:r>
            <w:proofErr w:type="spellEnd"/>
            <w:r w:rsidRPr="00B65798">
              <w:rPr>
                <w:lang w:val="de-CH"/>
              </w:rPr>
              <w:t xml:space="preserve"> oder cc</w:t>
            </w:r>
          </w:p>
          <w:p w:rsidR="00B65798" w:rsidRPr="00B65798" w:rsidRDefault="00B65798" w:rsidP="00C452F2">
            <w:pPr>
              <w:pStyle w:val="ListParagraph"/>
              <w:numPr>
                <w:ilvl w:val="0"/>
                <w:numId w:val="2"/>
              </w:numPr>
              <w:spacing w:line="260" w:lineRule="atLeast"/>
              <w:rPr>
                <w:lang w:val="de-CH"/>
              </w:rPr>
            </w:pPr>
            <w:r>
              <w:rPr>
                <w:lang w:val="de-CH"/>
              </w:rPr>
              <w:t>Für jeden angewählten Teilnehmer wird im Feld „Notifiziert am“ ein Datum/Zeitstempel geschri</w:t>
            </w:r>
            <w:r>
              <w:rPr>
                <w:lang w:val="de-CH"/>
              </w:rPr>
              <w:t>e</w:t>
            </w:r>
            <w:r>
              <w:rPr>
                <w:lang w:val="de-CH"/>
              </w:rPr>
              <w:t>ben, um den Benutzer zu informieren, ob er b</w:t>
            </w:r>
            <w:r>
              <w:rPr>
                <w:lang w:val="de-CH"/>
              </w:rPr>
              <w:t>e</w:t>
            </w:r>
            <w:r>
              <w:rPr>
                <w:lang w:val="de-CH"/>
              </w:rPr>
              <w:t>reits diesem Teilnehmer eine Mail zukommen la</w:t>
            </w:r>
            <w:r>
              <w:rPr>
                <w:lang w:val="de-CH"/>
              </w:rPr>
              <w:t>s</w:t>
            </w:r>
            <w:r>
              <w:rPr>
                <w:lang w:val="de-CH"/>
              </w:rPr>
              <w:t>sen hat.</w:t>
            </w:r>
          </w:p>
          <w:p w:rsidR="00B65798" w:rsidRPr="00D6618B" w:rsidRDefault="00B65798" w:rsidP="0060414B">
            <w:pPr>
              <w:spacing w:line="260" w:lineRule="atLeast"/>
              <w:rPr>
                <w:lang w:val="de-CH"/>
              </w:rPr>
            </w:pPr>
          </w:p>
        </w:tc>
      </w:tr>
      <w:tr w:rsidR="006420B0" w:rsidRPr="00D6618B" w:rsidTr="000F0EEE">
        <w:tc>
          <w:tcPr>
            <w:tcW w:w="9464" w:type="dxa"/>
            <w:gridSpan w:val="2"/>
          </w:tcPr>
          <w:p w:rsidR="006420B0" w:rsidRPr="00007D36" w:rsidRDefault="006420B0" w:rsidP="004F56BC">
            <w:pPr>
              <w:tabs>
                <w:tab w:val="left" w:pos="5220"/>
              </w:tabs>
              <w:rPr>
                <w:lang w:val="de-DE"/>
              </w:rPr>
            </w:pPr>
            <w:r>
              <w:rPr>
                <w:noProof/>
                <w:lang w:val="de-CH" w:eastAsia="de-CH"/>
              </w:rPr>
              <w:drawing>
                <wp:inline distT="0" distB="0" distL="0" distR="0">
                  <wp:extent cx="5868035" cy="4712335"/>
                  <wp:effectExtent l="19050" t="0" r="0" b="0"/>
                  <wp:docPr id="1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8035" cy="47123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618B" w:rsidRPr="00007D36" w:rsidRDefault="00D6618B" w:rsidP="00D6618B">
      <w:pPr>
        <w:rPr>
          <w:lang w:val="de-DE"/>
        </w:rPr>
      </w:pPr>
    </w:p>
    <w:p w:rsidR="00B65798" w:rsidRPr="00007D36" w:rsidDel="00053A61" w:rsidRDefault="00B65798" w:rsidP="00B65798">
      <w:pPr>
        <w:rPr>
          <w:lang w:val="de-DE"/>
        </w:rPr>
      </w:pPr>
      <w:moveFromRangeStart w:id="203" w:author="Tim Bänziger" w:date="2009-07-01T14:54:00Z" w:name="move234223410"/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077"/>
        <w:gridCol w:w="5387"/>
      </w:tblGrid>
      <w:tr w:rsidR="00B65798" w:rsidRPr="009E359C" w:rsidDel="00053A61" w:rsidTr="000F0EEE">
        <w:tc>
          <w:tcPr>
            <w:tcW w:w="9464" w:type="dxa"/>
            <w:gridSpan w:val="2"/>
          </w:tcPr>
          <w:p w:rsidR="00B65798" w:rsidRPr="00D6618B" w:rsidDel="00053A61" w:rsidRDefault="00B65798" w:rsidP="000F0EEE">
            <w:pPr>
              <w:tabs>
                <w:tab w:val="left" w:pos="5220"/>
              </w:tabs>
              <w:rPr>
                <w:smallCaps/>
                <w:lang w:val="de-CH"/>
              </w:rPr>
            </w:pPr>
            <w:moveFrom w:id="204" w:author="Tim Bänziger" w:date="2009-07-01T14:54:00Z">
              <w:r w:rsidRPr="00007D36" w:rsidDel="00053A61">
                <w:rPr>
                  <w:b/>
                  <w:bCs/>
                  <w:sz w:val="32"/>
                  <w:lang w:val="de-DE"/>
                </w:rPr>
                <w:t xml:space="preserve">Schritt </w:t>
              </w:r>
              <w:r w:rsidDel="00053A61">
                <w:rPr>
                  <w:b/>
                  <w:bCs/>
                  <w:sz w:val="32"/>
                  <w:lang w:val="de-DE"/>
                </w:rPr>
                <w:t>10</w:t>
              </w:r>
              <w:r w:rsidRPr="00007D36" w:rsidDel="00053A61">
                <w:rPr>
                  <w:b/>
                  <w:bCs/>
                  <w:sz w:val="32"/>
                  <w:lang w:val="de-DE"/>
                </w:rPr>
                <w:t xml:space="preserve"> </w:t>
              </w:r>
              <w:r w:rsidDel="00053A61">
                <w:rPr>
                  <w:b/>
                  <w:bCs/>
                  <w:sz w:val="21"/>
                  <w:szCs w:val="21"/>
                  <w:lang w:val="de-DE"/>
                </w:rPr>
                <w:t>–</w:t>
              </w:r>
              <w:r w:rsidRPr="00007D36" w:rsidDel="00053A61">
                <w:rPr>
                  <w:sz w:val="21"/>
                  <w:szCs w:val="21"/>
                  <w:lang w:val="de-DE"/>
                </w:rPr>
                <w:t xml:space="preserve"> </w:t>
              </w:r>
              <w:r w:rsidDel="00053A61">
                <w:rPr>
                  <w:sz w:val="21"/>
                  <w:szCs w:val="21"/>
                  <w:lang w:val="de-CH"/>
                </w:rPr>
                <w:t>Benutzer kann Anlass in Kalenderform anzeigen</w:t>
              </w:r>
            </w:moveFrom>
          </w:p>
          <w:p w:rsidR="00B65798" w:rsidRPr="00D6618B" w:rsidDel="00053A61" w:rsidRDefault="00B65798" w:rsidP="000F0EEE">
            <w:pPr>
              <w:tabs>
                <w:tab w:val="left" w:pos="5220"/>
              </w:tabs>
              <w:rPr>
                <w:lang w:val="de-CH"/>
              </w:rPr>
            </w:pPr>
          </w:p>
        </w:tc>
      </w:tr>
      <w:tr w:rsidR="00B65798" w:rsidRPr="009E359C" w:rsidDel="00053A61" w:rsidTr="000F0EEE">
        <w:tc>
          <w:tcPr>
            <w:tcW w:w="9464" w:type="dxa"/>
            <w:gridSpan w:val="2"/>
          </w:tcPr>
          <w:p w:rsidR="00B65798" w:rsidRPr="00007D36" w:rsidDel="00053A61" w:rsidRDefault="00B65798" w:rsidP="000F0EEE">
            <w:pPr>
              <w:rPr>
                <w:lang w:val="de-DE"/>
              </w:rPr>
            </w:pPr>
            <w:moveFrom w:id="205" w:author="Tim Bänziger" w:date="2009-07-01T14:54:00Z">
              <w:r w:rsidRPr="00007D36" w:rsidDel="00053A61">
                <w:rPr>
                  <w:b/>
                  <w:lang w:val="de-DE"/>
                </w:rPr>
                <w:t>Beschreibung</w:t>
              </w:r>
            </w:moveFrom>
          </w:p>
          <w:p w:rsidR="00B65798" w:rsidDel="00053A61" w:rsidRDefault="00B65798" w:rsidP="000F0EEE">
            <w:pPr>
              <w:rPr>
                <w:lang w:val="de-DE"/>
              </w:rPr>
            </w:pPr>
            <w:moveFrom w:id="206" w:author="Tim Bänziger" w:date="2009-07-01T14:54:00Z">
              <w:r w:rsidDel="00053A61">
                <w:rPr>
                  <w:lang w:val="de-DE"/>
                </w:rPr>
                <w:t>Benutzer kann auf Tab „Anlass Kalender“ navigieren und erhält eine Übersicht über seinen Anlass und alle gebuchten Reservationen und Dienstleistungen.</w:t>
              </w:r>
            </w:moveFrom>
          </w:p>
          <w:p w:rsidR="00B65798" w:rsidDel="00053A61" w:rsidRDefault="00B65798" w:rsidP="000F0EEE">
            <w:pPr>
              <w:rPr>
                <w:lang w:val="de-DE"/>
              </w:rPr>
            </w:pPr>
          </w:p>
          <w:p w:rsidR="00B65798" w:rsidDel="00053A61" w:rsidRDefault="00B65798" w:rsidP="000F0EEE">
            <w:pPr>
              <w:rPr>
                <w:lang w:val="de-DE"/>
              </w:rPr>
            </w:pPr>
            <w:moveFrom w:id="207" w:author="Tim Bänziger" w:date="2009-07-01T14:54:00Z">
              <w:r w:rsidDel="00053A61">
                <w:rPr>
                  <w:lang w:val="de-DE"/>
                </w:rPr>
                <w:t>Der Anlass Kalender besteht aus zwei Hauptkomponenten:</w:t>
              </w:r>
            </w:moveFrom>
          </w:p>
          <w:p w:rsidR="00B65798" w:rsidDel="00053A61" w:rsidRDefault="00B65798" w:rsidP="00C452F2">
            <w:pPr>
              <w:pStyle w:val="ListParagraph"/>
              <w:numPr>
                <w:ilvl w:val="0"/>
                <w:numId w:val="18"/>
              </w:numPr>
              <w:rPr>
                <w:lang w:val="de-DE"/>
              </w:rPr>
            </w:pPr>
            <w:moveFrom w:id="208" w:author="Tim Bänziger" w:date="2009-07-01T14:54:00Z">
              <w:r w:rsidDel="00053A61">
                <w:rPr>
                  <w:lang w:val="de-DE"/>
                </w:rPr>
                <w:t>Zeitlinie des ganzen Events</w:t>
              </w:r>
            </w:moveFrom>
          </w:p>
          <w:p w:rsidR="00B65798" w:rsidRPr="00B65798" w:rsidDel="00053A61" w:rsidRDefault="00B65798" w:rsidP="00C452F2">
            <w:pPr>
              <w:pStyle w:val="ListParagraph"/>
              <w:numPr>
                <w:ilvl w:val="0"/>
                <w:numId w:val="18"/>
              </w:numPr>
              <w:rPr>
                <w:lang w:val="de-DE"/>
              </w:rPr>
            </w:pPr>
            <w:moveFrom w:id="209" w:author="Tim Bänziger" w:date="2009-07-01T14:54:00Z">
              <w:r w:rsidDel="00053A61">
                <w:rPr>
                  <w:lang w:val="de-DE"/>
                </w:rPr>
                <w:t>Wochenkalender</w:t>
              </w:r>
            </w:moveFrom>
          </w:p>
          <w:p w:rsidR="00B65798" w:rsidDel="00053A61" w:rsidRDefault="00B65798" w:rsidP="000F0EEE">
            <w:pPr>
              <w:rPr>
                <w:lang w:val="de-DE"/>
              </w:rPr>
            </w:pPr>
          </w:p>
          <w:p w:rsidR="00B65798" w:rsidDel="00053A61" w:rsidRDefault="00B65798" w:rsidP="000F0EEE">
            <w:pPr>
              <w:rPr>
                <w:lang w:val="de-DE"/>
              </w:rPr>
            </w:pPr>
            <w:moveFrom w:id="210" w:author="Tim Bänziger" w:date="2009-07-01T14:54:00Z">
              <w:r w:rsidDel="00053A61">
                <w:rPr>
                  <w:lang w:val="de-DE"/>
                </w:rPr>
                <w:t>Nachstehend sind die Details und Funktionalitäten exakt beschrieben:</w:t>
              </w:r>
            </w:moveFrom>
          </w:p>
          <w:p w:rsidR="00B65798" w:rsidRPr="00007D36" w:rsidDel="00053A61" w:rsidRDefault="00B65798" w:rsidP="000F0EEE">
            <w:pPr>
              <w:rPr>
                <w:lang w:val="de-DE"/>
              </w:rPr>
            </w:pPr>
          </w:p>
        </w:tc>
      </w:tr>
      <w:tr w:rsidR="00B65798" w:rsidRPr="00007D36" w:rsidDel="00053A61" w:rsidTr="000F0EEE">
        <w:tc>
          <w:tcPr>
            <w:tcW w:w="4077" w:type="dxa"/>
          </w:tcPr>
          <w:p w:rsidR="00B65798" w:rsidRPr="00007D36" w:rsidDel="00053A61" w:rsidRDefault="00B65798" w:rsidP="000F0EEE">
            <w:pPr>
              <w:rPr>
                <w:b/>
                <w:lang w:val="de-DE"/>
              </w:rPr>
            </w:pPr>
            <w:moveFrom w:id="211" w:author="Tim Bänziger" w:date="2009-07-01T14:54:00Z">
              <w:r w:rsidRPr="00007D36" w:rsidDel="00053A61">
                <w:rPr>
                  <w:b/>
                  <w:lang w:val="de-DE"/>
                </w:rPr>
                <w:t>Controls</w:t>
              </w:r>
            </w:moveFrom>
          </w:p>
        </w:tc>
        <w:tc>
          <w:tcPr>
            <w:tcW w:w="5387" w:type="dxa"/>
          </w:tcPr>
          <w:p w:rsidR="00B65798" w:rsidRPr="00007D36" w:rsidDel="00053A61" w:rsidRDefault="00B65798" w:rsidP="000F0EEE">
            <w:pPr>
              <w:rPr>
                <w:b/>
                <w:lang w:val="de-DE"/>
              </w:rPr>
            </w:pPr>
            <w:moveFrom w:id="212" w:author="Tim Bänziger" w:date="2009-07-01T14:54:00Z">
              <w:r w:rsidRPr="00007D36" w:rsidDel="00053A61">
                <w:rPr>
                  <w:b/>
                  <w:lang w:val="de-DE"/>
                </w:rPr>
                <w:t>Regeln und Bedingungen</w:t>
              </w:r>
            </w:moveFrom>
          </w:p>
        </w:tc>
      </w:tr>
      <w:tr w:rsidR="00B65798" w:rsidRPr="009E359C" w:rsidDel="00053A61" w:rsidTr="000F0EEE">
        <w:tc>
          <w:tcPr>
            <w:tcW w:w="4077" w:type="dxa"/>
          </w:tcPr>
          <w:p w:rsidR="000F0EEE" w:rsidDel="00053A61" w:rsidRDefault="000F0EEE" w:rsidP="000F0EEE">
            <w:pPr>
              <w:rPr>
                <w:b/>
                <w:lang w:val="de-DE"/>
              </w:rPr>
            </w:pPr>
          </w:p>
          <w:p w:rsidR="00B65798" w:rsidRPr="00007D36" w:rsidDel="00053A61" w:rsidRDefault="000F0EEE" w:rsidP="000F0EEE">
            <w:pPr>
              <w:rPr>
                <w:b/>
                <w:lang w:val="de-DE"/>
              </w:rPr>
            </w:pPr>
            <w:moveFrom w:id="213" w:author="Tim Bänziger" w:date="2009-07-01T14:54:00Z">
              <w:r w:rsidDel="00053A61">
                <w:rPr>
                  <w:b/>
                  <w:lang w:val="de-DE"/>
                </w:rPr>
                <w:t>Zeitlinie</w:t>
              </w:r>
            </w:moveFrom>
          </w:p>
          <w:p w:rsidR="00B65798" w:rsidRPr="000F0EEE" w:rsidDel="00053A61" w:rsidRDefault="000F0EEE" w:rsidP="00C452F2">
            <w:pPr>
              <w:numPr>
                <w:ilvl w:val="0"/>
                <w:numId w:val="5"/>
              </w:numPr>
              <w:spacing w:line="260" w:lineRule="atLeast"/>
              <w:jc w:val="both"/>
              <w:rPr>
                <w:b/>
                <w:lang w:val="de-DE"/>
              </w:rPr>
            </w:pPr>
            <w:moveFrom w:id="214" w:author="Tim Bänziger" w:date="2009-07-01T14:54:00Z">
              <w:r w:rsidRPr="000F0EEE" w:rsidDel="00053A61">
                <w:t>Symbol für Raumreservation</w:t>
              </w:r>
            </w:moveFrom>
          </w:p>
          <w:p w:rsidR="000F0EEE" w:rsidRPr="000F0EEE" w:rsidDel="00053A61" w:rsidRDefault="000F0EEE" w:rsidP="00C452F2">
            <w:pPr>
              <w:numPr>
                <w:ilvl w:val="0"/>
                <w:numId w:val="5"/>
              </w:numPr>
              <w:spacing w:line="260" w:lineRule="atLeast"/>
              <w:jc w:val="both"/>
              <w:rPr>
                <w:b/>
                <w:lang w:val="de-DE"/>
              </w:rPr>
            </w:pPr>
            <w:moveFrom w:id="215" w:author="Tim Bänziger" w:date="2009-07-01T14:54:00Z">
              <w:r w:rsidRPr="000F0EEE" w:rsidDel="00053A61">
                <w:t>Symbol für Equipmentreservation</w:t>
              </w:r>
            </w:moveFrom>
          </w:p>
          <w:p w:rsidR="000F0EEE" w:rsidRPr="000F0EEE" w:rsidDel="00053A61" w:rsidRDefault="000F0EEE" w:rsidP="00C452F2">
            <w:pPr>
              <w:numPr>
                <w:ilvl w:val="0"/>
                <w:numId w:val="5"/>
              </w:numPr>
              <w:spacing w:line="260" w:lineRule="atLeast"/>
              <w:jc w:val="both"/>
              <w:rPr>
                <w:b/>
                <w:lang w:val="de-DE"/>
              </w:rPr>
            </w:pPr>
            <w:moveFrom w:id="216" w:author="Tim Bänziger" w:date="2009-07-01T14:54:00Z">
              <w:r w:rsidRPr="000F0EEE" w:rsidDel="00053A61">
                <w:t>Symbol für Parplatzreservation</w:t>
              </w:r>
            </w:moveFrom>
          </w:p>
          <w:p w:rsidR="000F0EEE" w:rsidRPr="000F0EEE" w:rsidDel="00053A61" w:rsidRDefault="000F0EEE" w:rsidP="00C452F2">
            <w:pPr>
              <w:numPr>
                <w:ilvl w:val="0"/>
                <w:numId w:val="5"/>
              </w:numPr>
              <w:spacing w:line="260" w:lineRule="atLeast"/>
              <w:jc w:val="both"/>
              <w:rPr>
                <w:b/>
                <w:lang w:val="de-DE"/>
              </w:rPr>
            </w:pPr>
            <w:moveFrom w:id="217" w:author="Tim Bänziger" w:date="2009-07-01T14:54:00Z">
              <w:r w:rsidRPr="000F0EEE" w:rsidDel="00053A61">
                <w:t>Symbol für Dienstleistungsreserv</w:t>
              </w:r>
              <w:r w:rsidRPr="000F0EEE" w:rsidDel="00053A61">
                <w:t>a</w:t>
              </w:r>
              <w:r w:rsidRPr="000F0EEE" w:rsidDel="00053A61">
                <w:t>tion</w:t>
              </w:r>
            </w:moveFrom>
          </w:p>
          <w:p w:rsidR="000F0EEE" w:rsidRPr="000F0EEE" w:rsidDel="00053A61" w:rsidRDefault="000F0EEE" w:rsidP="00C452F2">
            <w:pPr>
              <w:numPr>
                <w:ilvl w:val="0"/>
                <w:numId w:val="5"/>
              </w:numPr>
              <w:spacing w:line="260" w:lineRule="atLeast"/>
              <w:jc w:val="both"/>
              <w:rPr>
                <w:b/>
                <w:lang w:val="de-DE"/>
              </w:rPr>
            </w:pPr>
            <w:moveFrom w:id="218" w:author="Tim Bänziger" w:date="2009-07-01T14:54:00Z">
              <w:r w:rsidRPr="000F0EEE" w:rsidDel="00053A61">
                <w:t>Stardatum/Zeit</w:t>
              </w:r>
            </w:moveFrom>
          </w:p>
          <w:p w:rsidR="000F0EEE" w:rsidRPr="000F0EEE" w:rsidDel="00053A61" w:rsidRDefault="000F0EEE" w:rsidP="00C452F2">
            <w:pPr>
              <w:numPr>
                <w:ilvl w:val="0"/>
                <w:numId w:val="5"/>
              </w:numPr>
              <w:spacing w:line="260" w:lineRule="atLeast"/>
              <w:jc w:val="both"/>
              <w:rPr>
                <w:b/>
                <w:lang w:val="de-DE"/>
              </w:rPr>
            </w:pPr>
            <w:moveFrom w:id="219" w:author="Tim Bänziger" w:date="2009-07-01T14:54:00Z">
              <w:r w:rsidRPr="000F0EEE" w:rsidDel="00053A61">
                <w:t>Enddatum/Zeit</w:t>
              </w:r>
            </w:moveFrom>
          </w:p>
          <w:p w:rsidR="000F0EEE" w:rsidDel="00053A61" w:rsidRDefault="000F0EEE" w:rsidP="000F0EEE">
            <w:pPr>
              <w:spacing w:line="260" w:lineRule="atLeast"/>
              <w:jc w:val="both"/>
              <w:rPr>
                <w:b/>
                <w:lang w:val="de-DE"/>
              </w:rPr>
            </w:pPr>
          </w:p>
          <w:p w:rsidR="00256071" w:rsidDel="00053A61" w:rsidRDefault="00256071" w:rsidP="000F0EEE">
            <w:pPr>
              <w:spacing w:line="260" w:lineRule="atLeast"/>
              <w:jc w:val="both"/>
              <w:rPr>
                <w:b/>
                <w:lang w:val="de-DE"/>
              </w:rPr>
            </w:pPr>
          </w:p>
          <w:p w:rsidR="00256071" w:rsidDel="00053A61" w:rsidRDefault="00256071" w:rsidP="000F0EEE">
            <w:pPr>
              <w:spacing w:line="260" w:lineRule="atLeast"/>
              <w:jc w:val="both"/>
              <w:rPr>
                <w:b/>
                <w:lang w:val="de-DE"/>
              </w:rPr>
            </w:pPr>
            <w:moveFrom w:id="220" w:author="Tim Bänziger" w:date="2009-07-01T14:54:00Z">
              <w:r w:rsidDel="00053A61">
                <w:rPr>
                  <w:b/>
                  <w:lang w:val="de-DE"/>
                </w:rPr>
                <w:t>Kalender</w:t>
              </w:r>
            </w:moveFrom>
          </w:p>
          <w:p w:rsidR="00256071" w:rsidRPr="00256071" w:rsidDel="00053A61" w:rsidRDefault="00256071" w:rsidP="00256071">
            <w:pPr>
              <w:spacing w:line="260" w:lineRule="atLeast"/>
              <w:rPr>
                <w:lang w:val="de-DE"/>
              </w:rPr>
            </w:pPr>
            <w:moveFrom w:id="221" w:author="Tim Bänziger" w:date="2009-07-01T14:54:00Z">
              <w:r w:rsidDel="00053A61">
                <w:rPr>
                  <w:lang w:val="de-DE"/>
                </w:rPr>
                <w:t>Kalender aus Kalenderreservationsprozess (UC 213.001)</w:t>
              </w:r>
            </w:moveFrom>
          </w:p>
        </w:tc>
        <w:tc>
          <w:tcPr>
            <w:tcW w:w="5387" w:type="dxa"/>
          </w:tcPr>
          <w:p w:rsidR="00B65798" w:rsidRPr="00007D36" w:rsidDel="00053A61" w:rsidRDefault="00B65798" w:rsidP="000F0EEE">
            <w:pPr>
              <w:tabs>
                <w:tab w:val="left" w:pos="5220"/>
              </w:tabs>
              <w:rPr>
                <w:lang w:val="de-DE"/>
              </w:rPr>
            </w:pPr>
          </w:p>
          <w:p w:rsidR="00B65798" w:rsidDel="00053A61" w:rsidRDefault="000F0EEE" w:rsidP="000F0EEE">
            <w:pPr>
              <w:tabs>
                <w:tab w:val="left" w:pos="5220"/>
              </w:tabs>
              <w:rPr>
                <w:lang w:val="de-CH"/>
              </w:rPr>
            </w:pPr>
            <w:moveFrom w:id="222" w:author="Tim Bänziger" w:date="2009-07-01T14:54:00Z">
              <w:r w:rsidDel="00053A61">
                <w:rPr>
                  <w:lang w:val="de-DE"/>
                </w:rPr>
                <w:t>Grundsätzlich muss das Funktionsrecht „</w:t>
              </w:r>
              <w:r w:rsidDel="00053A61">
                <w:rPr>
                  <w:lang w:val="de-CH"/>
                </w:rPr>
                <w:t>Benutzer kann Anlass in Kalenderform anzeigen lassen“ vorhanden sein.</w:t>
              </w:r>
            </w:moveFrom>
          </w:p>
          <w:p w:rsidR="000F0EEE" w:rsidDel="00053A61" w:rsidRDefault="000F0EEE" w:rsidP="000F0EEE">
            <w:pPr>
              <w:tabs>
                <w:tab w:val="left" w:pos="5220"/>
              </w:tabs>
              <w:rPr>
                <w:lang w:val="de-CH"/>
              </w:rPr>
            </w:pPr>
          </w:p>
          <w:p w:rsidR="000F0EEE" w:rsidRPr="000F0EEE" w:rsidDel="00053A61" w:rsidRDefault="000F0EEE" w:rsidP="000F0EEE">
            <w:pPr>
              <w:tabs>
                <w:tab w:val="left" w:pos="5220"/>
              </w:tabs>
              <w:rPr>
                <w:b/>
                <w:smallCaps/>
                <w:lang w:val="de-CH"/>
              </w:rPr>
            </w:pPr>
            <w:moveFrom w:id="223" w:author="Tim Bänziger" w:date="2009-07-01T14:54:00Z">
              <w:r w:rsidRPr="000F0EEE" w:rsidDel="00053A61">
                <w:rPr>
                  <w:b/>
                  <w:lang w:val="de-CH"/>
                </w:rPr>
                <w:t>Zeitlinie</w:t>
              </w:r>
            </w:moveFrom>
          </w:p>
          <w:p w:rsidR="00B65798" w:rsidDel="00053A61" w:rsidRDefault="000F0EEE" w:rsidP="00C452F2">
            <w:pPr>
              <w:pStyle w:val="ListParagraph"/>
              <w:numPr>
                <w:ilvl w:val="0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From w:id="224" w:author="Tim Bänziger" w:date="2009-07-01T14:54:00Z">
              <w:r w:rsidRPr="000F0EEE" w:rsidDel="00053A61">
                <w:rPr>
                  <w:lang w:val="de-DE"/>
                </w:rPr>
                <w:t>Die Zeitlinie wird auf die maximale Bildschirmau</w:t>
              </w:r>
              <w:r w:rsidRPr="000F0EEE" w:rsidDel="00053A61">
                <w:rPr>
                  <w:lang w:val="de-DE"/>
                </w:rPr>
                <w:t>f</w:t>
              </w:r>
              <w:r w:rsidRPr="000F0EEE" w:rsidDel="00053A61">
                <w:rPr>
                  <w:lang w:val="de-DE"/>
                </w:rPr>
                <w:t>lösung skaliert</w:t>
              </w:r>
            </w:moveFrom>
          </w:p>
          <w:p w:rsidR="000F0EEE" w:rsidDel="00053A61" w:rsidRDefault="000F0EEE" w:rsidP="00C452F2">
            <w:pPr>
              <w:pStyle w:val="ListParagraph"/>
              <w:numPr>
                <w:ilvl w:val="0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From w:id="225" w:author="Tim Bänziger" w:date="2009-07-01T14:54:00Z">
              <w:r w:rsidDel="00053A61">
                <w:rPr>
                  <w:lang w:val="de-DE"/>
                </w:rPr>
                <w:t>Das Startdatum entspricht dem Anlassstartdatum aus den Stammdaten (6 stellig)</w:t>
              </w:r>
            </w:moveFrom>
          </w:p>
          <w:p w:rsidR="000F0EEE" w:rsidDel="00053A61" w:rsidRDefault="000F0EEE" w:rsidP="00C452F2">
            <w:pPr>
              <w:pStyle w:val="ListParagraph"/>
              <w:numPr>
                <w:ilvl w:val="0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From w:id="226" w:author="Tim Bänziger" w:date="2009-07-01T14:54:00Z">
              <w:r w:rsidDel="00053A61">
                <w:rPr>
                  <w:lang w:val="de-DE"/>
                </w:rPr>
                <w:t>Das Enddatum entspricht dem Anlassenddatum aus den Stammdaten (6 stellig)</w:t>
              </w:r>
            </w:moveFrom>
          </w:p>
          <w:p w:rsidR="000F0EEE" w:rsidDel="00053A61" w:rsidRDefault="000F0EEE" w:rsidP="00C452F2">
            <w:pPr>
              <w:pStyle w:val="ListParagraph"/>
              <w:numPr>
                <w:ilvl w:val="0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From w:id="227" w:author="Tim Bänziger" w:date="2009-07-01T14:54:00Z">
              <w:r w:rsidDel="00053A61">
                <w:rPr>
                  <w:lang w:val="de-DE"/>
                </w:rPr>
                <w:t>Folgendes wird in Form von Icon (wie Fahnen, Punkten, etc. ) oder anderer Form in unterschie</w:t>
              </w:r>
              <w:r w:rsidDel="00053A61">
                <w:rPr>
                  <w:lang w:val="de-DE"/>
                </w:rPr>
                <w:t>d</w:t>
              </w:r>
              <w:r w:rsidDel="00053A61">
                <w:rPr>
                  <w:lang w:val="de-DE"/>
                </w:rPr>
                <w:t>licher Farbe auf der Zeitlinie dargestellt:</w:t>
              </w:r>
            </w:moveFrom>
          </w:p>
          <w:p w:rsidR="000F0EEE" w:rsidDel="00053A61" w:rsidRDefault="000F0EEE" w:rsidP="00C452F2">
            <w:pPr>
              <w:pStyle w:val="ListParagraph"/>
              <w:numPr>
                <w:ilvl w:val="1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From w:id="228" w:author="Tim Bänziger" w:date="2009-07-01T14:54:00Z">
              <w:r w:rsidDel="00053A61">
                <w:rPr>
                  <w:lang w:val="de-DE"/>
                </w:rPr>
                <w:t>Reservationen von Räumen</w:t>
              </w:r>
            </w:moveFrom>
          </w:p>
          <w:p w:rsidR="000F0EEE" w:rsidDel="00053A61" w:rsidRDefault="000F0EEE" w:rsidP="00C452F2">
            <w:pPr>
              <w:pStyle w:val="ListParagraph"/>
              <w:numPr>
                <w:ilvl w:val="1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From w:id="229" w:author="Tim Bänziger" w:date="2009-07-01T14:54:00Z">
              <w:r w:rsidDel="00053A61">
                <w:rPr>
                  <w:lang w:val="de-DE"/>
                </w:rPr>
                <w:t xml:space="preserve">Reservationen von Equipment </w:t>
              </w:r>
            </w:moveFrom>
          </w:p>
          <w:p w:rsidR="000F0EEE" w:rsidDel="00053A61" w:rsidRDefault="000F0EEE" w:rsidP="00C452F2">
            <w:pPr>
              <w:pStyle w:val="ListParagraph"/>
              <w:numPr>
                <w:ilvl w:val="1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From w:id="230" w:author="Tim Bänziger" w:date="2009-07-01T14:54:00Z">
              <w:r w:rsidDel="00053A61">
                <w:rPr>
                  <w:lang w:val="de-DE"/>
                </w:rPr>
                <w:t>Reservationen von Parkplätzen</w:t>
              </w:r>
            </w:moveFrom>
          </w:p>
          <w:p w:rsidR="000F0EEE" w:rsidDel="00053A61" w:rsidRDefault="000F0EEE" w:rsidP="00C452F2">
            <w:pPr>
              <w:pStyle w:val="ListParagraph"/>
              <w:numPr>
                <w:ilvl w:val="1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From w:id="231" w:author="Tim Bänziger" w:date="2009-07-01T14:54:00Z">
              <w:r w:rsidDel="00053A61">
                <w:rPr>
                  <w:lang w:val="de-DE"/>
                </w:rPr>
                <w:t>Reservationen von Dienstleistungen</w:t>
              </w:r>
            </w:moveFrom>
          </w:p>
          <w:p w:rsidR="000F0EEE" w:rsidDel="00053A61" w:rsidRDefault="000F0EEE" w:rsidP="00C452F2">
            <w:pPr>
              <w:pStyle w:val="ListParagraph"/>
              <w:numPr>
                <w:ilvl w:val="0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From w:id="232" w:author="Tim Bänziger" w:date="2009-07-01T14:54:00Z">
              <w:r w:rsidDel="00053A61">
                <w:rPr>
                  <w:lang w:val="de-DE"/>
                </w:rPr>
                <w:t>Nicht dargestellt werden:</w:t>
              </w:r>
            </w:moveFrom>
          </w:p>
          <w:p w:rsidR="000F0EEE" w:rsidDel="00053A61" w:rsidRDefault="000F0EEE" w:rsidP="00C452F2">
            <w:pPr>
              <w:pStyle w:val="ListParagraph"/>
              <w:numPr>
                <w:ilvl w:val="1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From w:id="233" w:author="Tim Bänziger" w:date="2009-07-01T14:54:00Z">
              <w:r w:rsidDel="00053A61">
                <w:rPr>
                  <w:lang w:val="de-DE"/>
                </w:rPr>
                <w:t>Reservationen von Arbeitsplätzen</w:t>
              </w:r>
            </w:moveFrom>
          </w:p>
          <w:p w:rsidR="000F0EEE" w:rsidDel="00053A61" w:rsidRDefault="000F0EEE" w:rsidP="00C452F2">
            <w:pPr>
              <w:pStyle w:val="ListParagraph"/>
              <w:numPr>
                <w:ilvl w:val="1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From w:id="234" w:author="Tim Bänziger" w:date="2009-07-01T14:54:00Z">
              <w:r w:rsidDel="00053A61">
                <w:rPr>
                  <w:lang w:val="de-DE"/>
                </w:rPr>
                <w:t>Teilnehmer</w:t>
              </w:r>
            </w:moveFrom>
          </w:p>
          <w:p w:rsidR="000F0EEE" w:rsidDel="00053A61" w:rsidRDefault="000F0EEE" w:rsidP="00C452F2">
            <w:pPr>
              <w:pStyle w:val="ListParagraph"/>
              <w:numPr>
                <w:ilvl w:val="0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From w:id="235" w:author="Tim Bänziger" w:date="2009-07-01T14:54:00Z">
              <w:r w:rsidDel="00053A61">
                <w:rPr>
                  <w:lang w:val="de-DE"/>
                </w:rPr>
                <w:t>Es werden immer nur die Masterreservationen dargestellt. Wird also ein Raum mit Dienstleistu</w:t>
              </w:r>
              <w:r w:rsidDel="00053A61">
                <w:rPr>
                  <w:lang w:val="de-DE"/>
                </w:rPr>
                <w:t>n</w:t>
              </w:r>
              <w:r w:rsidDel="00053A61">
                <w:rPr>
                  <w:lang w:val="de-DE"/>
                </w:rPr>
                <w:t>gen und Equipment reserviert, wird nur die Rau</w:t>
              </w:r>
              <w:r w:rsidDel="00053A61">
                <w:rPr>
                  <w:lang w:val="de-DE"/>
                </w:rPr>
                <w:t>m</w:t>
              </w:r>
              <w:r w:rsidDel="00053A61">
                <w:rPr>
                  <w:lang w:val="de-DE"/>
                </w:rPr>
                <w:t>reservation dargestellt.</w:t>
              </w:r>
            </w:moveFrom>
          </w:p>
          <w:p w:rsidR="000F0EEE" w:rsidDel="00053A61" w:rsidRDefault="000F0EEE" w:rsidP="00C452F2">
            <w:pPr>
              <w:pStyle w:val="ListParagraph"/>
              <w:numPr>
                <w:ilvl w:val="0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From w:id="236" w:author="Tim Bänziger" w:date="2009-07-01T14:54:00Z">
              <w:r w:rsidDel="00053A61">
                <w:rPr>
                  <w:lang w:val="de-DE"/>
                </w:rPr>
                <w:t>Oberhalb des Symbols wird das Datum (4stellig – Tag.Monat) visualisiert</w:t>
              </w:r>
            </w:moveFrom>
          </w:p>
          <w:p w:rsidR="000F0EEE" w:rsidDel="00053A61" w:rsidRDefault="000F0EEE" w:rsidP="00C452F2">
            <w:pPr>
              <w:pStyle w:val="ListParagraph"/>
              <w:numPr>
                <w:ilvl w:val="0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From w:id="237" w:author="Tim Bänziger" w:date="2009-07-01T14:54:00Z">
              <w:r w:rsidRPr="00256071" w:rsidDel="00053A61">
                <w:rPr>
                  <w:b/>
                  <w:lang w:val="de-DE"/>
                </w:rPr>
                <w:t>Mouse Over</w:t>
              </w:r>
              <w:r w:rsidDel="00053A61">
                <w:rPr>
                  <w:lang w:val="de-DE"/>
                </w:rPr>
                <w:t xml:space="preserve"> über das </w:t>
              </w:r>
              <w:r w:rsidRPr="00256071" w:rsidDel="00053A61">
                <w:rPr>
                  <w:b/>
                  <w:lang w:val="de-DE"/>
                </w:rPr>
                <w:t>Symbol</w:t>
              </w:r>
              <w:r w:rsidR="00256071" w:rsidDel="00053A61">
                <w:rPr>
                  <w:lang w:val="de-DE"/>
                </w:rPr>
                <w:t xml:space="preserve"> zeigt ein „Advanced Tooltip an“ (Aufbau gemäss Abbildung „Zeitlinie mit Tooltipp“). </w:t>
              </w:r>
            </w:moveFrom>
          </w:p>
          <w:p w:rsidR="00256071" w:rsidDel="00053A61" w:rsidRDefault="00256071" w:rsidP="00C452F2">
            <w:pPr>
              <w:pStyle w:val="ListParagraph"/>
              <w:numPr>
                <w:ilvl w:val="1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From w:id="238" w:author="Tim Bänziger" w:date="2009-07-01T14:54:00Z">
              <w:r w:rsidDel="00053A61">
                <w:rPr>
                  <w:lang w:val="de-DE"/>
                </w:rPr>
                <w:t>Titel (fett)</w:t>
              </w:r>
            </w:moveFrom>
          </w:p>
          <w:p w:rsidR="00256071" w:rsidDel="00053A61" w:rsidRDefault="00256071" w:rsidP="00C452F2">
            <w:pPr>
              <w:pStyle w:val="ListParagraph"/>
              <w:numPr>
                <w:ilvl w:val="1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From w:id="239" w:author="Tim Bänziger" w:date="2009-07-01T14:54:00Z">
              <w:r w:rsidDel="00053A61">
                <w:rPr>
                  <w:lang w:val="de-DE"/>
                </w:rPr>
                <w:t>Ressourcen Bezeichnung (Klammer)</w:t>
              </w:r>
            </w:moveFrom>
          </w:p>
          <w:p w:rsidR="00256071" w:rsidDel="00053A61" w:rsidRDefault="00256071" w:rsidP="00C452F2">
            <w:pPr>
              <w:pStyle w:val="ListParagraph"/>
              <w:numPr>
                <w:ilvl w:val="1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From w:id="240" w:author="Tim Bänziger" w:date="2009-07-01T14:54:00Z">
              <w:r w:rsidDel="00053A61">
                <w:rPr>
                  <w:lang w:val="de-DE"/>
                </w:rPr>
                <w:t>Startdatum der Reservation</w:t>
              </w:r>
            </w:moveFrom>
          </w:p>
          <w:p w:rsidR="00256071" w:rsidDel="00053A61" w:rsidRDefault="00256071" w:rsidP="00C452F2">
            <w:pPr>
              <w:pStyle w:val="ListParagraph"/>
              <w:numPr>
                <w:ilvl w:val="1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From w:id="241" w:author="Tim Bänziger" w:date="2009-07-01T14:54:00Z">
              <w:r w:rsidDel="00053A61">
                <w:rPr>
                  <w:lang w:val="de-DE"/>
                </w:rPr>
                <w:t>Enddatum der Reservation</w:t>
              </w:r>
            </w:moveFrom>
          </w:p>
          <w:p w:rsidR="00256071" w:rsidDel="00053A61" w:rsidRDefault="00256071" w:rsidP="00C452F2">
            <w:pPr>
              <w:pStyle w:val="ListParagraph"/>
              <w:numPr>
                <w:ilvl w:val="1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From w:id="242" w:author="Tim Bänziger" w:date="2009-07-01T14:54:00Z">
              <w:r w:rsidDel="00053A61">
                <w:rPr>
                  <w:lang w:val="de-DE"/>
                </w:rPr>
                <w:t>Möglichkeit zur Annulation (Button)</w:t>
              </w:r>
            </w:moveFrom>
          </w:p>
          <w:p w:rsidR="00256071" w:rsidDel="00053A61" w:rsidRDefault="00256071" w:rsidP="00C452F2">
            <w:pPr>
              <w:pStyle w:val="ListParagraph"/>
              <w:numPr>
                <w:ilvl w:val="1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From w:id="243" w:author="Tim Bänziger" w:date="2009-07-01T14:54:00Z">
              <w:r w:rsidDel="00053A61">
                <w:rPr>
                  <w:lang w:val="de-DE"/>
                </w:rPr>
                <w:t>Möglichketi ins Detai zu wechseln (Bu</w:t>
              </w:r>
              <w:r w:rsidDel="00053A61">
                <w:rPr>
                  <w:lang w:val="de-DE"/>
                </w:rPr>
                <w:t>t</w:t>
              </w:r>
              <w:r w:rsidDel="00053A61">
                <w:rPr>
                  <w:lang w:val="de-DE"/>
                </w:rPr>
                <w:t>ton)</w:t>
              </w:r>
            </w:moveFrom>
          </w:p>
          <w:p w:rsidR="00256071" w:rsidDel="00053A61" w:rsidRDefault="00256071" w:rsidP="00C452F2">
            <w:pPr>
              <w:pStyle w:val="ListParagraph"/>
              <w:numPr>
                <w:ilvl w:val="0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From w:id="244" w:author="Tim Bänziger" w:date="2009-07-01T14:54:00Z">
              <w:r w:rsidRPr="00256071" w:rsidDel="00053A61">
                <w:rPr>
                  <w:b/>
                  <w:lang w:val="de-DE"/>
                </w:rPr>
                <w:t>Klick</w:t>
              </w:r>
              <w:r w:rsidDel="00053A61">
                <w:rPr>
                  <w:lang w:val="de-DE"/>
                </w:rPr>
                <w:t xml:space="preserve"> auf </w:t>
              </w:r>
              <w:r w:rsidRPr="00256071" w:rsidDel="00053A61">
                <w:rPr>
                  <w:b/>
                  <w:lang w:val="de-DE"/>
                </w:rPr>
                <w:t>Symbol</w:t>
              </w:r>
              <w:r w:rsidDel="00053A61">
                <w:rPr>
                  <w:b/>
                  <w:lang w:val="de-DE"/>
                </w:rPr>
                <w:t xml:space="preserve"> </w:t>
              </w:r>
              <w:r w:rsidDel="00053A61">
                <w:rPr>
                  <w:lang w:val="de-DE"/>
                </w:rPr>
                <w:t>wechselt den Kalender auf die Kalenderwoche in welcher sich die aktuelle R</w:t>
              </w:r>
              <w:r w:rsidDel="00053A61">
                <w:rPr>
                  <w:lang w:val="de-DE"/>
                </w:rPr>
                <w:t>e</w:t>
              </w:r>
              <w:r w:rsidDel="00053A61">
                <w:rPr>
                  <w:lang w:val="de-DE"/>
                </w:rPr>
                <w:t>servation befindet.</w:t>
              </w:r>
            </w:moveFrom>
          </w:p>
          <w:p w:rsidR="00256071" w:rsidRPr="00256071" w:rsidDel="00053A61" w:rsidRDefault="00256071" w:rsidP="00256071">
            <w:pPr>
              <w:tabs>
                <w:tab w:val="left" w:pos="5220"/>
              </w:tabs>
              <w:rPr>
                <w:lang w:val="de-DE"/>
              </w:rPr>
            </w:pPr>
          </w:p>
          <w:p w:rsidR="000F0EEE" w:rsidRPr="00256071" w:rsidDel="00053A61" w:rsidRDefault="00256071" w:rsidP="000F0EEE">
            <w:pPr>
              <w:tabs>
                <w:tab w:val="left" w:pos="5220"/>
              </w:tabs>
              <w:rPr>
                <w:b/>
                <w:lang w:val="de-DE"/>
              </w:rPr>
            </w:pPr>
            <w:moveFrom w:id="245" w:author="Tim Bänziger" w:date="2009-07-01T14:54:00Z">
              <w:r w:rsidRPr="00256071" w:rsidDel="00053A61">
                <w:rPr>
                  <w:b/>
                  <w:lang w:val="de-DE"/>
                </w:rPr>
                <w:t>Kalender</w:t>
              </w:r>
            </w:moveFrom>
          </w:p>
          <w:p w:rsidR="00256071" w:rsidRPr="00256071" w:rsidDel="00053A61" w:rsidRDefault="00256071" w:rsidP="00C452F2">
            <w:pPr>
              <w:pStyle w:val="ListParagraph"/>
              <w:numPr>
                <w:ilvl w:val="0"/>
                <w:numId w:val="20"/>
              </w:numPr>
              <w:tabs>
                <w:tab w:val="left" w:pos="5220"/>
              </w:tabs>
              <w:rPr>
                <w:lang w:val="de-DE"/>
              </w:rPr>
            </w:pPr>
            <w:moveFrom w:id="246" w:author="Tim Bänziger" w:date="2009-07-01T14:54:00Z">
              <w:r w:rsidRPr="00256071" w:rsidDel="00053A61">
                <w:rPr>
                  <w:lang w:val="de-DE"/>
                </w:rPr>
                <w:t>Der Kalender zeigt alle gebuchten Ressourcen (Master) innerhalb des Events an.</w:t>
              </w:r>
            </w:moveFrom>
          </w:p>
          <w:p w:rsidR="000F0EEE" w:rsidDel="00053A61" w:rsidRDefault="00256071" w:rsidP="00C452F2">
            <w:pPr>
              <w:pStyle w:val="ListParagraph"/>
              <w:numPr>
                <w:ilvl w:val="0"/>
                <w:numId w:val="20"/>
              </w:numPr>
              <w:tabs>
                <w:tab w:val="left" w:pos="5220"/>
              </w:tabs>
              <w:rPr>
                <w:lang w:val="de-DE"/>
              </w:rPr>
            </w:pPr>
            <w:moveFrom w:id="247" w:author="Tim Bänziger" w:date="2009-07-01T14:54:00Z">
              <w:r w:rsidRPr="00256071" w:rsidDel="00053A61">
                <w:rPr>
                  <w:lang w:val="de-DE"/>
                </w:rPr>
                <w:t>Es wird jeweils nur eine Kalenderwoche visual</w:t>
              </w:r>
              <w:r w:rsidRPr="00256071" w:rsidDel="00053A61">
                <w:rPr>
                  <w:lang w:val="de-DE"/>
                </w:rPr>
                <w:t>i</w:t>
              </w:r>
              <w:r w:rsidRPr="00256071" w:rsidDel="00053A61">
                <w:rPr>
                  <w:lang w:val="de-DE"/>
                </w:rPr>
                <w:t>siert.</w:t>
              </w:r>
            </w:moveFrom>
          </w:p>
          <w:p w:rsidR="00256071" w:rsidDel="00053A61" w:rsidRDefault="00256071" w:rsidP="00C452F2">
            <w:pPr>
              <w:pStyle w:val="ListParagraph"/>
              <w:numPr>
                <w:ilvl w:val="0"/>
                <w:numId w:val="20"/>
              </w:numPr>
              <w:tabs>
                <w:tab w:val="left" w:pos="5220"/>
              </w:tabs>
              <w:rPr>
                <w:lang w:val="de-DE"/>
              </w:rPr>
            </w:pPr>
            <w:moveFrom w:id="248" w:author="Tim Bänziger" w:date="2009-07-01T14:54:00Z">
              <w:r w:rsidDel="00053A61">
                <w:rPr>
                  <w:lang w:val="de-DE"/>
                </w:rPr>
                <w:t>Der Kalender verfügt über eine Navigation um e</w:t>
              </w:r>
              <w:r w:rsidDel="00053A61">
                <w:rPr>
                  <w:lang w:val="de-DE"/>
                </w:rPr>
                <w:t>i</w:t>
              </w:r>
              <w:r w:rsidDel="00053A61">
                <w:rPr>
                  <w:lang w:val="de-DE"/>
                </w:rPr>
                <w:t>ne Woche vor und zurück zu navigieren.</w:t>
              </w:r>
            </w:moveFrom>
          </w:p>
          <w:p w:rsidR="00256071" w:rsidDel="00053A61" w:rsidRDefault="00256071" w:rsidP="00C452F2">
            <w:pPr>
              <w:pStyle w:val="ListParagraph"/>
              <w:numPr>
                <w:ilvl w:val="0"/>
                <w:numId w:val="20"/>
              </w:numPr>
              <w:tabs>
                <w:tab w:val="left" w:pos="5220"/>
              </w:tabs>
              <w:rPr>
                <w:lang w:val="de-DE"/>
              </w:rPr>
            </w:pPr>
            <w:moveFrom w:id="249" w:author="Tim Bänziger" w:date="2009-07-01T14:54:00Z">
              <w:r w:rsidDel="00053A61">
                <w:rPr>
                  <w:lang w:val="de-DE"/>
                </w:rPr>
                <w:t>Der Kalender verfügt über dieselbe Funktionen wie der Hauptkalender (Drag&amp;Drop, Verlängern, Tooltip, Schnellreservation)</w:t>
              </w:r>
            </w:moveFrom>
          </w:p>
          <w:p w:rsidR="00256071" w:rsidRPr="00256071" w:rsidDel="00053A61" w:rsidRDefault="00256071" w:rsidP="00256071">
            <w:pPr>
              <w:tabs>
                <w:tab w:val="left" w:pos="5220"/>
              </w:tabs>
              <w:ind w:left="360"/>
              <w:rPr>
                <w:lang w:val="de-DE"/>
              </w:rPr>
            </w:pPr>
          </w:p>
        </w:tc>
      </w:tr>
      <w:tr w:rsidR="00B65798" w:rsidRPr="00D6618B" w:rsidDel="00053A61" w:rsidTr="000F0EEE">
        <w:tc>
          <w:tcPr>
            <w:tcW w:w="9464" w:type="dxa"/>
            <w:gridSpan w:val="2"/>
          </w:tcPr>
          <w:p w:rsidR="00256071" w:rsidDel="00053A61" w:rsidRDefault="00256071" w:rsidP="000F0EEE">
            <w:pPr>
              <w:tabs>
                <w:tab w:val="left" w:pos="5220"/>
              </w:tabs>
              <w:rPr>
                <w:lang w:val="de-DE"/>
              </w:rPr>
            </w:pPr>
            <w:moveFrom w:id="250" w:author="Tim Bänziger" w:date="2009-07-01T14:54:00Z">
              <w:r w:rsidDel="00053A61">
                <w:rPr>
                  <w:lang w:val="de-DE"/>
                </w:rPr>
                <w:t>Abbildung „Zeitlinie und Kalender“</w:t>
              </w:r>
            </w:moveFrom>
          </w:p>
          <w:p w:rsidR="00B65798" w:rsidDel="00053A61" w:rsidRDefault="00B65798" w:rsidP="000F0EEE">
            <w:pPr>
              <w:tabs>
                <w:tab w:val="left" w:pos="5220"/>
              </w:tabs>
              <w:rPr>
                <w:lang w:val="de-DE"/>
              </w:rPr>
            </w:pPr>
            <w:moveFrom w:id="251" w:author="Tim Bänziger" w:date="2009-07-01T14:54:00Z">
              <w:r w:rsidDel="00053A61">
                <w:rPr>
                  <w:noProof/>
                  <w:lang w:val="de-CH" w:eastAsia="de-CH"/>
                </w:rPr>
                <w:drawing>
                  <wp:inline distT="0" distB="0" distL="0" distR="0">
                    <wp:extent cx="5872480" cy="4713605"/>
                    <wp:effectExtent l="19050" t="0" r="0" b="0"/>
                    <wp:docPr id="12" name="Picture 11" descr="Event_Kalender.jp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Event_Kalender.jpg"/>
                            <pic:cNvPicPr/>
                          </pic:nvPicPr>
                          <pic:blipFill>
                            <a:blip r:embed="rId21" cstate="print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872480" cy="471360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moveFrom>
          </w:p>
          <w:p w:rsidR="000F0EEE" w:rsidDel="00053A61" w:rsidRDefault="000F0EEE" w:rsidP="000F0EEE">
            <w:pPr>
              <w:tabs>
                <w:tab w:val="left" w:pos="5220"/>
              </w:tabs>
              <w:rPr>
                <w:lang w:val="de-DE"/>
              </w:rPr>
            </w:pPr>
          </w:p>
          <w:p w:rsidR="00256071" w:rsidDel="00053A61" w:rsidRDefault="00256071" w:rsidP="000F0EEE">
            <w:pPr>
              <w:tabs>
                <w:tab w:val="left" w:pos="5220"/>
              </w:tabs>
              <w:rPr>
                <w:lang w:val="de-DE"/>
              </w:rPr>
            </w:pPr>
            <w:moveFrom w:id="252" w:author="Tim Bänziger" w:date="2009-07-01T14:54:00Z">
              <w:r w:rsidDel="00053A61">
                <w:rPr>
                  <w:lang w:val="de-DE"/>
                </w:rPr>
                <w:t>Abbildung „Zeitlinie mit Tooltipp“</w:t>
              </w:r>
            </w:moveFrom>
          </w:p>
          <w:p w:rsidR="000F0EEE" w:rsidRPr="00007D36" w:rsidDel="00053A61" w:rsidRDefault="000F0EEE" w:rsidP="000F0EEE">
            <w:pPr>
              <w:tabs>
                <w:tab w:val="left" w:pos="5220"/>
              </w:tabs>
              <w:rPr>
                <w:lang w:val="de-DE"/>
              </w:rPr>
            </w:pPr>
            <w:moveFrom w:id="253" w:author="Tim Bänziger" w:date="2009-07-01T14:54:00Z">
              <w:r w:rsidDel="00053A61">
                <w:rPr>
                  <w:noProof/>
                  <w:lang w:val="de-CH" w:eastAsia="de-CH"/>
                </w:rPr>
                <w:drawing>
                  <wp:inline distT="0" distB="0" distL="0" distR="0">
                    <wp:extent cx="5872480" cy="4713605"/>
                    <wp:effectExtent l="19050" t="0" r="0" b="0"/>
                    <wp:docPr id="13" name="Picture 12" descr="Event_Kalender_Tooltip.jp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Event_Kalender_Tooltip.jpg"/>
                            <pic:cNvPicPr/>
                          </pic:nvPicPr>
                          <pic:blipFill>
                            <a:blip r:embed="rId22" cstate="print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872480" cy="471360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moveFrom>
          </w:p>
        </w:tc>
      </w:tr>
    </w:tbl>
    <w:p w:rsidR="00B65798" w:rsidDel="00053A61" w:rsidRDefault="00B65798" w:rsidP="00B65798">
      <w:pPr>
        <w:rPr>
          <w:lang w:val="de-DE"/>
        </w:rPr>
      </w:pPr>
    </w:p>
    <w:p w:rsidR="00D66E95" w:rsidDel="00053A61" w:rsidRDefault="00D66E95" w:rsidP="00B65798">
      <w:pPr>
        <w:rPr>
          <w:lang w:val="de-DE"/>
        </w:rPr>
      </w:pPr>
      <w:moveFromRangeStart w:id="254" w:author="Tim Bänziger" w:date="2009-07-01T14:52:00Z" w:name="move234223262"/>
      <w:moveFromRangeEnd w:id="203"/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077"/>
        <w:gridCol w:w="5387"/>
      </w:tblGrid>
      <w:tr w:rsidR="00D66E95" w:rsidRPr="00D6618B" w:rsidDel="00053A61" w:rsidTr="000E7DCA">
        <w:tc>
          <w:tcPr>
            <w:tcW w:w="9464" w:type="dxa"/>
            <w:gridSpan w:val="2"/>
          </w:tcPr>
          <w:p w:rsidR="00D66E95" w:rsidRPr="00D6618B" w:rsidDel="00053A61" w:rsidRDefault="00D66E95" w:rsidP="000E7DCA">
            <w:pPr>
              <w:pStyle w:val="ListParagraph"/>
              <w:ind w:left="0"/>
              <w:rPr>
                <w:lang w:val="de-CH"/>
              </w:rPr>
            </w:pPr>
            <w:moveFrom w:id="255" w:author="Tim Bänziger" w:date="2009-07-01T14:52:00Z">
              <w:r w:rsidRPr="00007D36" w:rsidDel="00053A61">
                <w:rPr>
                  <w:b/>
                  <w:bCs/>
                  <w:sz w:val="32"/>
                  <w:lang w:val="de-DE"/>
                </w:rPr>
                <w:t xml:space="preserve">Schritt </w:t>
              </w:r>
              <w:r w:rsidDel="00053A61">
                <w:rPr>
                  <w:b/>
                  <w:bCs/>
                  <w:sz w:val="32"/>
                  <w:lang w:val="de-DE"/>
                </w:rPr>
                <w:t>11</w:t>
              </w:r>
              <w:r w:rsidRPr="00007D36" w:rsidDel="00053A61">
                <w:rPr>
                  <w:b/>
                  <w:bCs/>
                  <w:sz w:val="32"/>
                  <w:lang w:val="de-DE"/>
                </w:rPr>
                <w:t xml:space="preserve"> </w:t>
              </w:r>
              <w:r w:rsidDel="00053A61">
                <w:rPr>
                  <w:b/>
                  <w:bCs/>
                  <w:sz w:val="21"/>
                  <w:szCs w:val="21"/>
                  <w:lang w:val="de-DE"/>
                </w:rPr>
                <w:t>–</w:t>
              </w:r>
              <w:r w:rsidRPr="00007D36" w:rsidDel="00053A61">
                <w:rPr>
                  <w:sz w:val="21"/>
                  <w:szCs w:val="21"/>
                  <w:lang w:val="de-DE"/>
                </w:rPr>
                <w:t xml:space="preserve"> </w:t>
              </w:r>
              <w:r w:rsidDel="00053A61">
                <w:rPr>
                  <w:sz w:val="21"/>
                  <w:szCs w:val="21"/>
                  <w:lang w:val="de-CH"/>
                </w:rPr>
                <w:t>Anlass Zusammenfassung anzeigen</w:t>
              </w:r>
            </w:moveFrom>
          </w:p>
          <w:p w:rsidR="00D66E95" w:rsidRPr="00D6618B" w:rsidDel="00053A61" w:rsidRDefault="00D66E95" w:rsidP="000E7DCA">
            <w:pPr>
              <w:tabs>
                <w:tab w:val="left" w:pos="5220"/>
              </w:tabs>
              <w:rPr>
                <w:lang w:val="de-CH"/>
              </w:rPr>
            </w:pPr>
          </w:p>
        </w:tc>
      </w:tr>
      <w:tr w:rsidR="00D66E95" w:rsidRPr="00D6618B" w:rsidDel="00053A61" w:rsidTr="000E7DCA">
        <w:tc>
          <w:tcPr>
            <w:tcW w:w="9464" w:type="dxa"/>
            <w:gridSpan w:val="2"/>
          </w:tcPr>
          <w:p w:rsidR="00D66E95" w:rsidRPr="00007D36" w:rsidDel="00053A61" w:rsidRDefault="00D66E95" w:rsidP="000E7DCA">
            <w:pPr>
              <w:rPr>
                <w:lang w:val="de-DE"/>
              </w:rPr>
            </w:pPr>
            <w:moveFrom w:id="256" w:author="Tim Bänziger" w:date="2009-07-01T14:52:00Z">
              <w:r w:rsidRPr="00007D36" w:rsidDel="00053A61">
                <w:rPr>
                  <w:b/>
                  <w:lang w:val="de-DE"/>
                </w:rPr>
                <w:t>Beschreibung</w:t>
              </w:r>
            </w:moveFrom>
          </w:p>
          <w:p w:rsidR="00D66E95" w:rsidDel="00053A61" w:rsidRDefault="00D66E95" w:rsidP="000E7DCA">
            <w:pPr>
              <w:rPr>
                <w:lang w:val="de-CH"/>
              </w:rPr>
            </w:pPr>
            <w:moveFrom w:id="257" w:author="Tim Bänziger" w:date="2009-07-01T14:52:00Z">
              <w:r w:rsidDel="00053A61">
                <w:rPr>
                  <w:lang w:val="de-CH"/>
                </w:rPr>
                <w:t xml:space="preserve">Der Benutzer navigiert auf das Tab </w:t>
              </w:r>
              <w:r w:rsidDel="00053A61">
                <w:rPr>
                  <w:b/>
                  <w:lang w:val="de-CH"/>
                </w:rPr>
                <w:t>Anlass Übersicht</w:t>
              </w:r>
              <w:r w:rsidDel="00053A61">
                <w:rPr>
                  <w:lang w:val="de-CH"/>
                </w:rPr>
                <w:t xml:space="preserve"> und erhält einen Gesamtüberblick über den A</w:t>
              </w:r>
              <w:r w:rsidDel="00053A61">
                <w:rPr>
                  <w:lang w:val="de-CH"/>
                </w:rPr>
                <w:t>n</w:t>
              </w:r>
              <w:r w:rsidDel="00053A61">
                <w:rPr>
                  <w:lang w:val="de-CH"/>
                </w:rPr>
                <w:t>lass, welche er auch Ausdrucken kann.</w:t>
              </w:r>
            </w:moveFrom>
          </w:p>
          <w:p w:rsidR="00D66E95" w:rsidDel="00053A61" w:rsidRDefault="00D66E95" w:rsidP="000E7DCA">
            <w:pPr>
              <w:rPr>
                <w:lang w:val="de-CH"/>
              </w:rPr>
            </w:pPr>
          </w:p>
          <w:p w:rsidR="00D66E95" w:rsidRPr="00D66E95" w:rsidDel="00053A61" w:rsidRDefault="00D66E95" w:rsidP="000E7DCA">
            <w:pPr>
              <w:rPr>
                <w:lang w:val="de-CH"/>
              </w:rPr>
            </w:pPr>
            <w:moveFrom w:id="258" w:author="Tim Bänziger" w:date="2009-07-01T14:52:00Z">
              <w:r w:rsidDel="00053A61">
                <w:rPr>
                  <w:lang w:val="de-CH"/>
                </w:rPr>
                <w:t>Wahlweise kann entscheiden werden ob die Reservationsanfrage mit angezeigt (gedruckt) werden soll oder nicht.</w:t>
              </w:r>
            </w:moveFrom>
          </w:p>
          <w:p w:rsidR="00D66E95" w:rsidDel="00053A61" w:rsidRDefault="00D66E95" w:rsidP="000E7DCA">
            <w:pPr>
              <w:rPr>
                <w:lang w:val="de-DE"/>
              </w:rPr>
            </w:pPr>
          </w:p>
          <w:p w:rsidR="00A24E2D" w:rsidDel="00053A61" w:rsidRDefault="00A24E2D" w:rsidP="000E7DCA">
            <w:pPr>
              <w:rPr>
                <w:lang w:val="de-DE"/>
              </w:rPr>
            </w:pPr>
            <w:moveFrom w:id="259" w:author="Tim Bänziger" w:date="2009-07-01T14:52:00Z">
              <w:r w:rsidDel="00053A61">
                <w:rPr>
                  <w:lang w:val="de-DE"/>
                </w:rPr>
                <w:t>Die Anlassübersicht beinhaltet alle Tabs, ohne die Kalenderübersicht:</w:t>
              </w:r>
            </w:moveFrom>
          </w:p>
          <w:p w:rsidR="00A9384A" w:rsidDel="00053A61" w:rsidRDefault="00A9384A" w:rsidP="00C452F2">
            <w:pPr>
              <w:pStyle w:val="ListParagraph"/>
              <w:numPr>
                <w:ilvl w:val="0"/>
                <w:numId w:val="21"/>
              </w:numPr>
              <w:rPr>
                <w:lang w:val="de-DE"/>
              </w:rPr>
            </w:pPr>
            <w:moveFrom w:id="260" w:author="Tim Bänziger" w:date="2009-07-01T14:52:00Z">
              <w:r w:rsidDel="00053A61">
                <w:rPr>
                  <w:lang w:val="de-DE"/>
                </w:rPr>
                <w:t>Stammdaten</w:t>
              </w:r>
            </w:moveFrom>
          </w:p>
          <w:p w:rsidR="00A9384A" w:rsidDel="00053A61" w:rsidRDefault="00A9384A" w:rsidP="00C452F2">
            <w:pPr>
              <w:pStyle w:val="ListParagraph"/>
              <w:numPr>
                <w:ilvl w:val="0"/>
                <w:numId w:val="21"/>
              </w:numPr>
              <w:rPr>
                <w:lang w:val="de-DE"/>
              </w:rPr>
            </w:pPr>
            <w:moveFrom w:id="261" w:author="Tim Bänziger" w:date="2009-07-01T14:52:00Z">
              <w:r w:rsidDel="00053A61">
                <w:rPr>
                  <w:lang w:val="de-DE"/>
                </w:rPr>
                <w:t xml:space="preserve">Reservationsanfrage (optional) </w:t>
              </w:r>
            </w:moveFrom>
          </w:p>
          <w:p w:rsidR="00A9384A" w:rsidDel="00053A61" w:rsidRDefault="00A9384A" w:rsidP="00C452F2">
            <w:pPr>
              <w:pStyle w:val="ListParagraph"/>
              <w:numPr>
                <w:ilvl w:val="0"/>
                <w:numId w:val="21"/>
              </w:numPr>
              <w:rPr>
                <w:lang w:val="de-DE"/>
              </w:rPr>
            </w:pPr>
            <w:moveFrom w:id="262" w:author="Tim Bänziger" w:date="2009-07-01T14:52:00Z">
              <w:r w:rsidDel="00053A61">
                <w:rPr>
                  <w:lang w:val="de-DE"/>
                </w:rPr>
                <w:t>Reservationen</w:t>
              </w:r>
            </w:moveFrom>
          </w:p>
          <w:p w:rsidR="00A9384A" w:rsidDel="00053A61" w:rsidRDefault="00A9384A" w:rsidP="00C452F2">
            <w:pPr>
              <w:pStyle w:val="ListParagraph"/>
              <w:numPr>
                <w:ilvl w:val="0"/>
                <w:numId w:val="21"/>
              </w:numPr>
              <w:rPr>
                <w:lang w:val="de-DE"/>
              </w:rPr>
            </w:pPr>
            <w:moveFrom w:id="263" w:author="Tim Bänziger" w:date="2009-07-01T14:52:00Z">
              <w:r w:rsidDel="00053A61">
                <w:rPr>
                  <w:lang w:val="de-DE"/>
                </w:rPr>
                <w:t>Dienstleistungen</w:t>
              </w:r>
            </w:moveFrom>
          </w:p>
          <w:p w:rsidR="00A9384A" w:rsidRPr="00A9384A" w:rsidDel="00053A61" w:rsidRDefault="00A9384A" w:rsidP="00C452F2">
            <w:pPr>
              <w:pStyle w:val="ListParagraph"/>
              <w:numPr>
                <w:ilvl w:val="0"/>
                <w:numId w:val="21"/>
              </w:numPr>
              <w:rPr>
                <w:lang w:val="de-DE"/>
              </w:rPr>
            </w:pPr>
            <w:moveFrom w:id="264" w:author="Tim Bänziger" w:date="2009-07-01T14:52:00Z">
              <w:r w:rsidDel="00053A61">
                <w:rPr>
                  <w:lang w:val="de-DE"/>
                </w:rPr>
                <w:t>Teilnehmer</w:t>
              </w:r>
            </w:moveFrom>
          </w:p>
          <w:p w:rsidR="00A24E2D" w:rsidRPr="00007D36" w:rsidDel="00053A61" w:rsidRDefault="00A24E2D" w:rsidP="000E7DCA">
            <w:pPr>
              <w:rPr>
                <w:lang w:val="de-DE"/>
              </w:rPr>
            </w:pPr>
          </w:p>
        </w:tc>
      </w:tr>
      <w:tr w:rsidR="00D66E95" w:rsidRPr="00007D36" w:rsidDel="00053A61" w:rsidTr="000E7DCA">
        <w:tc>
          <w:tcPr>
            <w:tcW w:w="4077" w:type="dxa"/>
          </w:tcPr>
          <w:p w:rsidR="00D66E95" w:rsidRPr="00007D36" w:rsidDel="00053A61" w:rsidRDefault="00D66E95" w:rsidP="000E7DCA">
            <w:pPr>
              <w:rPr>
                <w:b/>
                <w:lang w:val="de-DE"/>
              </w:rPr>
            </w:pPr>
            <w:moveFrom w:id="265" w:author="Tim Bänziger" w:date="2009-07-01T14:52:00Z">
              <w:r w:rsidRPr="00007D36" w:rsidDel="00053A61">
                <w:rPr>
                  <w:b/>
                  <w:lang w:val="de-DE"/>
                </w:rPr>
                <w:t>Controls</w:t>
              </w:r>
            </w:moveFrom>
          </w:p>
        </w:tc>
        <w:tc>
          <w:tcPr>
            <w:tcW w:w="5387" w:type="dxa"/>
          </w:tcPr>
          <w:p w:rsidR="00D66E95" w:rsidRPr="00007D36" w:rsidDel="00053A61" w:rsidRDefault="00D66E95" w:rsidP="000E7DCA">
            <w:pPr>
              <w:rPr>
                <w:b/>
                <w:lang w:val="de-DE"/>
              </w:rPr>
            </w:pPr>
            <w:moveFrom w:id="266" w:author="Tim Bänziger" w:date="2009-07-01T14:52:00Z">
              <w:r w:rsidRPr="00007D36" w:rsidDel="00053A61">
                <w:rPr>
                  <w:b/>
                  <w:lang w:val="de-DE"/>
                </w:rPr>
                <w:t>Regeln und Bedingungen</w:t>
              </w:r>
            </w:moveFrom>
          </w:p>
        </w:tc>
      </w:tr>
      <w:tr w:rsidR="00D66E95" w:rsidRPr="00D6618B" w:rsidDel="00053A61" w:rsidTr="000E7DCA">
        <w:tc>
          <w:tcPr>
            <w:tcW w:w="4077" w:type="dxa"/>
          </w:tcPr>
          <w:p w:rsidR="00D66E95" w:rsidRPr="00C32FED" w:rsidDel="00053A61" w:rsidRDefault="00A9384A" w:rsidP="000E7DCA">
            <w:pPr>
              <w:spacing w:line="260" w:lineRule="atLeast"/>
              <w:jc w:val="both"/>
              <w:rPr>
                <w:szCs w:val="21"/>
                <w:lang w:val="de-CH"/>
              </w:rPr>
            </w:pPr>
            <w:moveFrom w:id="267" w:author="Tim Bänziger" w:date="2009-07-01T14:52:00Z">
              <w:r w:rsidDel="00053A61">
                <w:rPr>
                  <w:szCs w:val="21"/>
                  <w:lang w:val="de-CH"/>
                </w:rPr>
                <w:t>Folgende Felder müssen pro Tab ang</w:t>
              </w:r>
              <w:r w:rsidDel="00053A61">
                <w:rPr>
                  <w:szCs w:val="21"/>
                  <w:lang w:val="de-CH"/>
                </w:rPr>
                <w:t>e</w:t>
              </w:r>
              <w:r w:rsidDel="00053A61">
                <w:rPr>
                  <w:szCs w:val="21"/>
                  <w:lang w:val="de-CH"/>
                </w:rPr>
                <w:t>zeigt werden:</w:t>
              </w:r>
            </w:moveFrom>
          </w:p>
          <w:p w:rsidR="00D66E95" w:rsidRPr="00A9384A" w:rsidDel="00053A61" w:rsidRDefault="00A9384A" w:rsidP="000E7DCA">
            <w:pPr>
              <w:rPr>
                <w:b/>
                <w:szCs w:val="21"/>
                <w:lang w:val="de-CH"/>
              </w:rPr>
            </w:pPr>
            <w:moveFrom w:id="268" w:author="Tim Bänziger" w:date="2009-07-01T14:52:00Z">
              <w:r w:rsidRPr="00A9384A" w:rsidDel="00053A61">
                <w:rPr>
                  <w:b/>
                  <w:szCs w:val="21"/>
                  <w:lang w:val="de-CH"/>
                </w:rPr>
                <w:t>Stammdaten:</w:t>
              </w:r>
            </w:moveFrom>
          </w:p>
          <w:p w:rsidR="00D66E95" w:rsidDel="00053A61" w:rsidRDefault="00A9384A" w:rsidP="000E7DCA">
            <w:pPr>
              <w:rPr>
                <w:szCs w:val="21"/>
                <w:lang w:val="de-CH"/>
              </w:rPr>
            </w:pPr>
            <w:moveFrom w:id="269" w:author="Tim Bänziger" w:date="2009-07-01T14:52:00Z">
              <w:r w:rsidDel="00053A61">
                <w:rPr>
                  <w:noProof/>
                  <w:szCs w:val="21"/>
                  <w:lang w:val="de-CH" w:eastAsia="de-CH"/>
                </w:rPr>
                <w:drawing>
                  <wp:inline distT="0" distB="0" distL="0" distR="0">
                    <wp:extent cx="896816" cy="1811970"/>
                    <wp:effectExtent l="19050" t="0" r="0" b="0"/>
                    <wp:docPr id="20" name="Picture 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897844" cy="181404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moveFrom>
          </w:p>
          <w:p w:rsidR="00A9384A" w:rsidDel="00053A61" w:rsidRDefault="00A9384A" w:rsidP="000E7DCA">
            <w:pPr>
              <w:rPr>
                <w:szCs w:val="21"/>
                <w:lang w:val="de-CH"/>
              </w:rPr>
            </w:pPr>
          </w:p>
          <w:p w:rsidR="00A9384A" w:rsidRPr="00A9384A" w:rsidDel="00053A61" w:rsidRDefault="00A9384A" w:rsidP="000E7DCA">
            <w:pPr>
              <w:rPr>
                <w:b/>
                <w:szCs w:val="21"/>
                <w:lang w:val="de-CH"/>
              </w:rPr>
            </w:pPr>
            <w:moveFrom w:id="270" w:author="Tim Bänziger" w:date="2009-07-01T14:52:00Z">
              <w:r w:rsidRPr="00A9384A" w:rsidDel="00053A61">
                <w:rPr>
                  <w:b/>
                  <w:szCs w:val="21"/>
                  <w:lang w:val="de-CH"/>
                </w:rPr>
                <w:t>Reservationsanfrage</w:t>
              </w:r>
            </w:moveFrom>
          </w:p>
          <w:p w:rsidR="00A9384A" w:rsidDel="00053A61" w:rsidRDefault="00A9384A" w:rsidP="000E7DCA">
            <w:pPr>
              <w:rPr>
                <w:szCs w:val="21"/>
                <w:lang w:val="de-CH"/>
              </w:rPr>
            </w:pPr>
            <w:moveFrom w:id="271" w:author="Tim Bänziger" w:date="2009-07-01T14:52:00Z">
              <w:r w:rsidRPr="00A9384A" w:rsidDel="00053A61">
                <w:rPr>
                  <w:szCs w:val="21"/>
                  <w:highlight w:val="yellow"/>
                  <w:lang w:val="de-CH"/>
                </w:rPr>
                <w:t>Wird durch UC 215.001 geliefert werden.</w:t>
              </w:r>
            </w:moveFrom>
          </w:p>
          <w:p w:rsidR="00A9384A" w:rsidDel="00053A61" w:rsidRDefault="00A9384A" w:rsidP="000E7DCA">
            <w:pPr>
              <w:rPr>
                <w:szCs w:val="21"/>
                <w:lang w:val="de-CH"/>
              </w:rPr>
            </w:pPr>
          </w:p>
          <w:p w:rsidR="00A9384A" w:rsidRPr="004F452A" w:rsidDel="00053A61" w:rsidRDefault="004F452A" w:rsidP="000E7DCA">
            <w:pPr>
              <w:rPr>
                <w:b/>
                <w:szCs w:val="21"/>
                <w:lang w:val="de-CH"/>
              </w:rPr>
            </w:pPr>
            <w:moveFrom w:id="272" w:author="Tim Bänziger" w:date="2009-07-01T14:52:00Z">
              <w:r w:rsidRPr="004F452A" w:rsidDel="00053A61">
                <w:rPr>
                  <w:b/>
                  <w:szCs w:val="21"/>
                  <w:lang w:val="de-CH"/>
                </w:rPr>
                <w:t>Reservationen</w:t>
              </w:r>
            </w:moveFrom>
          </w:p>
          <w:p w:rsidR="004F452A" w:rsidDel="00053A61" w:rsidRDefault="00A5135B" w:rsidP="00C452F2">
            <w:pPr>
              <w:pStyle w:val="ListParagraph"/>
              <w:numPr>
                <w:ilvl w:val="0"/>
                <w:numId w:val="20"/>
              </w:numPr>
              <w:rPr>
                <w:szCs w:val="21"/>
                <w:lang w:val="de-CH"/>
              </w:rPr>
            </w:pPr>
            <w:moveFrom w:id="273" w:author="Tim Bänziger" w:date="2009-07-01T14:52:00Z">
              <w:r w:rsidDel="00053A61">
                <w:rPr>
                  <w:szCs w:val="21"/>
                  <w:lang w:val="de-CH"/>
                </w:rPr>
                <w:t>Bezeichnung</w:t>
              </w:r>
            </w:moveFrom>
          </w:p>
          <w:p w:rsidR="00A5135B" w:rsidDel="00053A61" w:rsidRDefault="00A5135B" w:rsidP="00C452F2">
            <w:pPr>
              <w:pStyle w:val="ListParagraph"/>
              <w:numPr>
                <w:ilvl w:val="0"/>
                <w:numId w:val="20"/>
              </w:numPr>
              <w:rPr>
                <w:szCs w:val="21"/>
                <w:lang w:val="de-CH"/>
              </w:rPr>
            </w:pPr>
            <w:moveFrom w:id="274" w:author="Tim Bänziger" w:date="2009-07-01T14:52:00Z">
              <w:r w:rsidDel="00053A61">
                <w:rPr>
                  <w:szCs w:val="21"/>
                  <w:lang w:val="de-CH"/>
                </w:rPr>
                <w:t>Standort</w:t>
              </w:r>
            </w:moveFrom>
          </w:p>
          <w:p w:rsidR="00A5135B" w:rsidDel="00053A61" w:rsidRDefault="00A5135B" w:rsidP="00C452F2">
            <w:pPr>
              <w:pStyle w:val="ListParagraph"/>
              <w:numPr>
                <w:ilvl w:val="0"/>
                <w:numId w:val="20"/>
              </w:numPr>
              <w:rPr>
                <w:szCs w:val="21"/>
                <w:lang w:val="de-CH"/>
              </w:rPr>
            </w:pPr>
            <w:moveFrom w:id="275" w:author="Tim Bänziger" w:date="2009-07-01T14:52:00Z">
              <w:r w:rsidDel="00053A61">
                <w:rPr>
                  <w:szCs w:val="21"/>
                  <w:lang w:val="de-CH"/>
                </w:rPr>
                <w:t>Start</w:t>
              </w:r>
            </w:moveFrom>
          </w:p>
          <w:p w:rsidR="00A5135B" w:rsidDel="00053A61" w:rsidRDefault="00A5135B" w:rsidP="00C452F2">
            <w:pPr>
              <w:pStyle w:val="ListParagraph"/>
              <w:numPr>
                <w:ilvl w:val="0"/>
                <w:numId w:val="20"/>
              </w:numPr>
              <w:rPr>
                <w:szCs w:val="21"/>
                <w:lang w:val="de-CH"/>
              </w:rPr>
            </w:pPr>
            <w:moveFrom w:id="276" w:author="Tim Bänziger" w:date="2009-07-01T14:52:00Z">
              <w:r w:rsidDel="00053A61">
                <w:rPr>
                  <w:szCs w:val="21"/>
                  <w:lang w:val="de-CH"/>
                </w:rPr>
                <w:t>Ende</w:t>
              </w:r>
            </w:moveFrom>
          </w:p>
          <w:p w:rsidR="00A5135B" w:rsidDel="00053A61" w:rsidRDefault="00A5135B" w:rsidP="00C452F2">
            <w:pPr>
              <w:pStyle w:val="ListParagraph"/>
              <w:numPr>
                <w:ilvl w:val="0"/>
                <w:numId w:val="20"/>
              </w:numPr>
              <w:rPr>
                <w:szCs w:val="21"/>
                <w:lang w:val="de-CH"/>
              </w:rPr>
            </w:pPr>
            <w:moveFrom w:id="277" w:author="Tim Bänziger" w:date="2009-07-01T14:52:00Z">
              <w:r w:rsidDel="00053A61">
                <w:rPr>
                  <w:szCs w:val="21"/>
                  <w:lang w:val="de-CH"/>
                </w:rPr>
                <w:t>Art</w:t>
              </w:r>
            </w:moveFrom>
          </w:p>
          <w:p w:rsidR="00A5135B" w:rsidDel="00053A61" w:rsidRDefault="00A5135B" w:rsidP="00C452F2">
            <w:pPr>
              <w:pStyle w:val="ListParagraph"/>
              <w:numPr>
                <w:ilvl w:val="0"/>
                <w:numId w:val="20"/>
              </w:numPr>
              <w:rPr>
                <w:szCs w:val="21"/>
                <w:lang w:val="de-CH"/>
              </w:rPr>
            </w:pPr>
            <w:moveFrom w:id="278" w:author="Tim Bänziger" w:date="2009-07-01T14:52:00Z">
              <w:r w:rsidDel="00053A61">
                <w:rPr>
                  <w:szCs w:val="21"/>
                  <w:lang w:val="de-CH"/>
                </w:rPr>
                <w:t>Kosten</w:t>
              </w:r>
            </w:moveFrom>
          </w:p>
          <w:p w:rsidR="00A5135B" w:rsidDel="00053A61" w:rsidRDefault="00A5135B" w:rsidP="00A5135B">
            <w:pPr>
              <w:rPr>
                <w:szCs w:val="21"/>
                <w:lang w:val="de-CH"/>
              </w:rPr>
            </w:pPr>
          </w:p>
          <w:p w:rsidR="00A5135B" w:rsidDel="00053A61" w:rsidRDefault="00A5135B" w:rsidP="00A5135B">
            <w:pPr>
              <w:rPr>
                <w:b/>
                <w:szCs w:val="21"/>
                <w:lang w:val="de-CH"/>
              </w:rPr>
            </w:pPr>
            <w:moveFrom w:id="279" w:author="Tim Bänziger" w:date="2009-07-01T14:52:00Z">
              <w:r w:rsidRPr="00A5135B" w:rsidDel="00053A61">
                <w:rPr>
                  <w:b/>
                  <w:szCs w:val="21"/>
                  <w:lang w:val="de-CH"/>
                </w:rPr>
                <w:t>Dienstleistungen</w:t>
              </w:r>
            </w:moveFrom>
          </w:p>
          <w:p w:rsidR="00A5135B" w:rsidRPr="00A5135B" w:rsidDel="00053A61" w:rsidRDefault="00A5135B" w:rsidP="00C452F2">
            <w:pPr>
              <w:pStyle w:val="ListParagraph"/>
              <w:numPr>
                <w:ilvl w:val="0"/>
                <w:numId w:val="20"/>
              </w:numPr>
              <w:rPr>
                <w:szCs w:val="21"/>
                <w:lang w:val="de-CH"/>
              </w:rPr>
            </w:pPr>
            <w:moveFrom w:id="280" w:author="Tim Bänziger" w:date="2009-07-01T14:52:00Z">
              <w:r w:rsidRPr="00A5135B" w:rsidDel="00053A61">
                <w:rPr>
                  <w:szCs w:val="21"/>
                  <w:lang w:val="de-CH"/>
                </w:rPr>
                <w:t>Titel</w:t>
              </w:r>
            </w:moveFrom>
          </w:p>
          <w:p w:rsidR="00A5135B" w:rsidRPr="00A5135B" w:rsidDel="00053A61" w:rsidRDefault="00A5135B" w:rsidP="00C452F2">
            <w:pPr>
              <w:pStyle w:val="ListParagraph"/>
              <w:numPr>
                <w:ilvl w:val="0"/>
                <w:numId w:val="20"/>
              </w:numPr>
              <w:rPr>
                <w:szCs w:val="21"/>
                <w:lang w:val="de-CH"/>
              </w:rPr>
            </w:pPr>
            <w:moveFrom w:id="281" w:author="Tim Bänziger" w:date="2009-07-01T14:52:00Z">
              <w:r w:rsidRPr="00A5135B" w:rsidDel="00053A61">
                <w:rPr>
                  <w:szCs w:val="21"/>
                  <w:lang w:val="de-CH"/>
                </w:rPr>
                <w:t>Lieferdatum/Zeit</w:t>
              </w:r>
            </w:moveFrom>
          </w:p>
          <w:p w:rsidR="00A5135B" w:rsidRPr="00A5135B" w:rsidDel="00053A61" w:rsidRDefault="00A5135B" w:rsidP="00C452F2">
            <w:pPr>
              <w:pStyle w:val="ListParagraph"/>
              <w:numPr>
                <w:ilvl w:val="0"/>
                <w:numId w:val="20"/>
              </w:numPr>
              <w:rPr>
                <w:szCs w:val="21"/>
                <w:lang w:val="de-CH"/>
              </w:rPr>
            </w:pPr>
            <w:moveFrom w:id="282" w:author="Tim Bänziger" w:date="2009-07-01T14:52:00Z">
              <w:r w:rsidRPr="00A5135B" w:rsidDel="00053A61">
                <w:rPr>
                  <w:szCs w:val="21"/>
                  <w:lang w:val="de-CH"/>
                </w:rPr>
                <w:t>Standort</w:t>
              </w:r>
            </w:moveFrom>
          </w:p>
          <w:p w:rsidR="00A5135B" w:rsidRPr="00A5135B" w:rsidDel="00053A61" w:rsidRDefault="00A5135B" w:rsidP="00C452F2">
            <w:pPr>
              <w:pStyle w:val="ListParagraph"/>
              <w:numPr>
                <w:ilvl w:val="0"/>
                <w:numId w:val="20"/>
              </w:numPr>
              <w:rPr>
                <w:szCs w:val="21"/>
                <w:lang w:val="de-CH"/>
              </w:rPr>
            </w:pPr>
            <w:moveFrom w:id="283" w:author="Tim Bänziger" w:date="2009-07-01T14:52:00Z">
              <w:r w:rsidRPr="00A5135B" w:rsidDel="00053A61">
                <w:rPr>
                  <w:szCs w:val="21"/>
                  <w:lang w:val="de-CH"/>
                </w:rPr>
                <w:t>Anz. Teilnehmer</w:t>
              </w:r>
            </w:moveFrom>
          </w:p>
          <w:p w:rsidR="00A5135B" w:rsidDel="00053A61" w:rsidRDefault="00A5135B" w:rsidP="00C452F2">
            <w:pPr>
              <w:pStyle w:val="ListParagraph"/>
              <w:numPr>
                <w:ilvl w:val="1"/>
                <w:numId w:val="20"/>
              </w:numPr>
              <w:rPr>
                <w:szCs w:val="21"/>
                <w:lang w:val="de-CH"/>
              </w:rPr>
            </w:pPr>
            <w:moveFrom w:id="284" w:author="Tim Bänziger" w:date="2009-07-01T14:52:00Z">
              <w:r w:rsidDel="00053A61">
                <w:rPr>
                  <w:szCs w:val="21"/>
                  <w:lang w:val="de-CH"/>
                </w:rPr>
                <w:t>Menge</w:t>
              </w:r>
            </w:moveFrom>
          </w:p>
          <w:p w:rsidR="00A5135B" w:rsidDel="00053A61" w:rsidRDefault="00A5135B" w:rsidP="00C452F2">
            <w:pPr>
              <w:pStyle w:val="ListParagraph"/>
              <w:numPr>
                <w:ilvl w:val="1"/>
                <w:numId w:val="20"/>
              </w:numPr>
              <w:rPr>
                <w:szCs w:val="21"/>
                <w:lang w:val="de-CH"/>
              </w:rPr>
            </w:pPr>
            <w:moveFrom w:id="285" w:author="Tim Bänziger" w:date="2009-07-01T14:52:00Z">
              <w:r w:rsidDel="00053A61">
                <w:rPr>
                  <w:szCs w:val="21"/>
                  <w:lang w:val="de-CH"/>
                </w:rPr>
                <w:t>Artikel Nr.</w:t>
              </w:r>
            </w:moveFrom>
          </w:p>
          <w:p w:rsidR="00A5135B" w:rsidDel="00053A61" w:rsidRDefault="00A5135B" w:rsidP="00C452F2">
            <w:pPr>
              <w:pStyle w:val="ListParagraph"/>
              <w:numPr>
                <w:ilvl w:val="1"/>
                <w:numId w:val="20"/>
              </w:numPr>
              <w:rPr>
                <w:szCs w:val="21"/>
                <w:lang w:val="de-CH"/>
              </w:rPr>
            </w:pPr>
            <w:moveFrom w:id="286" w:author="Tim Bänziger" w:date="2009-07-01T14:52:00Z">
              <w:r w:rsidDel="00053A61">
                <w:rPr>
                  <w:szCs w:val="21"/>
                  <w:lang w:val="de-CH"/>
                </w:rPr>
                <w:t>Bezeichnung</w:t>
              </w:r>
            </w:moveFrom>
          </w:p>
          <w:p w:rsidR="00A5135B" w:rsidRPr="00A5135B" w:rsidDel="00053A61" w:rsidRDefault="00A5135B" w:rsidP="00C452F2">
            <w:pPr>
              <w:pStyle w:val="ListParagraph"/>
              <w:numPr>
                <w:ilvl w:val="1"/>
                <w:numId w:val="20"/>
              </w:numPr>
              <w:rPr>
                <w:szCs w:val="21"/>
                <w:lang w:val="de-CH"/>
              </w:rPr>
            </w:pPr>
            <w:moveFrom w:id="287" w:author="Tim Bänziger" w:date="2009-07-01T14:52:00Z">
              <w:r w:rsidDel="00053A61">
                <w:rPr>
                  <w:szCs w:val="21"/>
                  <w:lang w:val="de-CH"/>
                </w:rPr>
                <w:t>Total (Menge x EP)</w:t>
              </w:r>
            </w:moveFrom>
          </w:p>
          <w:p w:rsidR="004F452A" w:rsidDel="00053A61" w:rsidRDefault="004F452A" w:rsidP="000E7DCA">
            <w:pPr>
              <w:rPr>
                <w:szCs w:val="21"/>
                <w:lang w:val="de-CH"/>
              </w:rPr>
            </w:pPr>
          </w:p>
          <w:p w:rsidR="00A5135B" w:rsidRPr="00A5135B" w:rsidDel="00053A61" w:rsidRDefault="00A5135B" w:rsidP="000E7DCA">
            <w:pPr>
              <w:rPr>
                <w:b/>
                <w:szCs w:val="21"/>
                <w:lang w:val="de-CH"/>
              </w:rPr>
            </w:pPr>
            <w:moveFrom w:id="288" w:author="Tim Bänziger" w:date="2009-07-01T14:52:00Z">
              <w:r w:rsidRPr="00A5135B" w:rsidDel="00053A61">
                <w:rPr>
                  <w:b/>
                  <w:szCs w:val="21"/>
                  <w:lang w:val="de-CH"/>
                </w:rPr>
                <w:t>Teilnehmer</w:t>
              </w:r>
            </w:moveFrom>
          </w:p>
          <w:p w:rsidR="00A5135B" w:rsidDel="00053A61" w:rsidRDefault="00A5135B" w:rsidP="00C452F2">
            <w:pPr>
              <w:pStyle w:val="ListParagraph"/>
              <w:numPr>
                <w:ilvl w:val="0"/>
                <w:numId w:val="20"/>
              </w:numPr>
              <w:rPr>
                <w:szCs w:val="21"/>
                <w:lang w:val="de-CH"/>
              </w:rPr>
            </w:pPr>
            <w:moveFrom w:id="289" w:author="Tim Bänziger" w:date="2009-07-01T14:52:00Z">
              <w:r w:rsidDel="00053A61">
                <w:rPr>
                  <w:szCs w:val="21"/>
                  <w:lang w:val="de-CH"/>
                </w:rPr>
                <w:t>Teilnehmer (Vorname, Name, E-Mail)</w:t>
              </w:r>
            </w:moveFrom>
          </w:p>
          <w:p w:rsidR="00A5135B" w:rsidRPr="00A5135B" w:rsidDel="00053A61" w:rsidRDefault="00A5135B" w:rsidP="00C452F2">
            <w:pPr>
              <w:pStyle w:val="ListParagraph"/>
              <w:numPr>
                <w:ilvl w:val="0"/>
                <w:numId w:val="20"/>
              </w:numPr>
              <w:rPr>
                <w:szCs w:val="21"/>
                <w:lang w:val="de-CH"/>
              </w:rPr>
            </w:pPr>
            <w:moveFrom w:id="290" w:author="Tim Bänziger" w:date="2009-07-01T14:52:00Z">
              <w:r w:rsidDel="00053A61">
                <w:rPr>
                  <w:szCs w:val="21"/>
                  <w:lang w:val="de-CH"/>
                </w:rPr>
                <w:t>Status</w:t>
              </w:r>
            </w:moveFrom>
          </w:p>
          <w:p w:rsidR="00A5135B" w:rsidRPr="00C32FED" w:rsidDel="00053A61" w:rsidRDefault="00A5135B" w:rsidP="000E7DCA">
            <w:pPr>
              <w:rPr>
                <w:szCs w:val="21"/>
                <w:lang w:val="de-CH"/>
              </w:rPr>
            </w:pPr>
          </w:p>
          <w:p w:rsidR="00D66E95" w:rsidRPr="00C32FED" w:rsidDel="00053A61" w:rsidRDefault="00D66E95" w:rsidP="000E7DCA">
            <w:pPr>
              <w:rPr>
                <w:szCs w:val="21"/>
                <w:lang w:val="de-CH"/>
              </w:rPr>
            </w:pPr>
            <w:moveFrom w:id="291" w:author="Tim Bänziger" w:date="2009-07-01T14:52:00Z">
              <w:r w:rsidRPr="00C32FED" w:rsidDel="00053A61">
                <w:rPr>
                  <w:szCs w:val="21"/>
                  <w:lang w:val="de-CH"/>
                </w:rPr>
                <w:t xml:space="preserve">Buttons: </w:t>
              </w:r>
            </w:moveFrom>
          </w:p>
          <w:p w:rsidR="00D66E95" w:rsidRPr="00C32FED" w:rsidDel="00053A61" w:rsidRDefault="00D66E95" w:rsidP="000E7DCA">
            <w:pPr>
              <w:rPr>
                <w:szCs w:val="21"/>
                <w:lang w:val="de-CH"/>
              </w:rPr>
            </w:pPr>
            <w:moveFrom w:id="292" w:author="Tim Bänziger" w:date="2009-07-01T14:52:00Z">
              <w:r w:rsidRPr="00007D36" w:rsidDel="00053A61">
                <w:rPr>
                  <w:szCs w:val="21"/>
                </w:rPr>
                <w:sym w:font="Wingdings" w:char="F0E0"/>
              </w:r>
              <w:r w:rsidRPr="00C32FED" w:rsidDel="00053A61">
                <w:rPr>
                  <w:szCs w:val="21"/>
                  <w:lang w:val="de-CH"/>
                </w:rPr>
                <w:t xml:space="preserve"> Anlass </w:t>
              </w:r>
              <w:r w:rsidDel="00053A61">
                <w:rPr>
                  <w:szCs w:val="21"/>
                  <w:lang w:val="de-CH"/>
                </w:rPr>
                <w:t>Drucken</w:t>
              </w:r>
            </w:moveFrom>
          </w:p>
          <w:p w:rsidR="00D66E95" w:rsidRPr="00007D36" w:rsidDel="00053A61" w:rsidRDefault="00D66E95" w:rsidP="00D66E95">
            <w:pPr>
              <w:rPr>
                <w:b/>
                <w:lang w:val="de-DE"/>
              </w:rPr>
            </w:pPr>
          </w:p>
        </w:tc>
        <w:tc>
          <w:tcPr>
            <w:tcW w:w="5387" w:type="dxa"/>
          </w:tcPr>
          <w:p w:rsidR="00D66E95" w:rsidDel="00053A61" w:rsidRDefault="00D66E95" w:rsidP="000E7DCA">
            <w:pPr>
              <w:tabs>
                <w:tab w:val="left" w:pos="5220"/>
              </w:tabs>
              <w:rPr>
                <w:lang w:val="de-DE"/>
              </w:rPr>
            </w:pPr>
          </w:p>
          <w:p w:rsidR="00A9384A" w:rsidRPr="00A9384A" w:rsidDel="00053A61" w:rsidRDefault="00A9384A" w:rsidP="000E7DCA">
            <w:pPr>
              <w:tabs>
                <w:tab w:val="left" w:pos="5220"/>
              </w:tabs>
              <w:rPr>
                <w:highlight w:val="yellow"/>
                <w:lang w:val="de-DE"/>
              </w:rPr>
            </w:pPr>
            <w:moveFrom w:id="293" w:author="Tim Bänziger" w:date="2009-07-01T14:52:00Z">
              <w:r w:rsidRPr="00A9384A" w:rsidDel="00053A61">
                <w:rPr>
                  <w:highlight w:val="yellow"/>
                  <w:lang w:val="de-DE"/>
                </w:rPr>
                <w:t>Auf Klick des Labels „Reservationsanfrage anzeigen“, werden die Reservationsanfrage Daten (werden in UC 215.001 spezifiziert) angezeigt.</w:t>
              </w:r>
            </w:moveFrom>
          </w:p>
          <w:p w:rsidR="00A9384A" w:rsidDel="00053A61" w:rsidRDefault="00A9384A" w:rsidP="000E7DCA">
            <w:pPr>
              <w:tabs>
                <w:tab w:val="left" w:pos="5220"/>
              </w:tabs>
              <w:rPr>
                <w:lang w:val="de-DE"/>
              </w:rPr>
            </w:pPr>
            <w:moveFrom w:id="294" w:author="Tim Bänziger" w:date="2009-07-01T14:52:00Z">
              <w:r w:rsidRPr="00A9384A" w:rsidDel="00053A61">
                <w:rPr>
                  <w:highlight w:val="yellow"/>
                  <w:lang w:val="de-DE"/>
                </w:rPr>
                <w:t>Das Label „Reservationsanfrage anzeigen“ wird nur ang</w:t>
              </w:r>
              <w:r w:rsidRPr="00A9384A" w:rsidDel="00053A61">
                <w:rPr>
                  <w:highlight w:val="yellow"/>
                  <w:lang w:val="de-DE"/>
                </w:rPr>
                <w:t>e</w:t>
              </w:r>
              <w:r w:rsidRPr="00A9384A" w:rsidDel="00053A61">
                <w:rPr>
                  <w:highlight w:val="yellow"/>
                  <w:lang w:val="de-DE"/>
                </w:rPr>
                <w:t>zeigt, wenn ein Event auf Grund einer Reservationsanfr</w:t>
              </w:r>
              <w:r w:rsidRPr="00A9384A" w:rsidDel="00053A61">
                <w:rPr>
                  <w:highlight w:val="yellow"/>
                  <w:lang w:val="de-DE"/>
                </w:rPr>
                <w:t>a</w:t>
              </w:r>
              <w:r w:rsidRPr="00A9384A" w:rsidDel="00053A61">
                <w:rPr>
                  <w:highlight w:val="yellow"/>
                  <w:lang w:val="de-DE"/>
                </w:rPr>
                <w:t>ge erstellt wurde (wird in UC 215.001 definiert werden)</w:t>
              </w:r>
            </w:moveFrom>
          </w:p>
          <w:p w:rsidR="00A9384A" w:rsidDel="00053A61" w:rsidRDefault="00A9384A" w:rsidP="000E7DCA">
            <w:pPr>
              <w:tabs>
                <w:tab w:val="left" w:pos="5220"/>
              </w:tabs>
              <w:rPr>
                <w:lang w:val="de-DE"/>
              </w:rPr>
            </w:pPr>
          </w:p>
          <w:p w:rsidR="00A5135B" w:rsidRPr="00A5135B" w:rsidDel="00053A61" w:rsidRDefault="00A5135B" w:rsidP="000E7DCA">
            <w:pPr>
              <w:tabs>
                <w:tab w:val="left" w:pos="5220"/>
              </w:tabs>
              <w:rPr>
                <w:b/>
                <w:lang w:val="de-DE"/>
              </w:rPr>
            </w:pPr>
            <w:moveFrom w:id="295" w:author="Tim Bänziger" w:date="2009-07-01T14:52:00Z">
              <w:r w:rsidRPr="00A5135B" w:rsidDel="00053A61">
                <w:rPr>
                  <w:b/>
                  <w:lang w:val="de-DE"/>
                </w:rPr>
                <w:t>Reservationen</w:t>
              </w:r>
            </w:moveFrom>
          </w:p>
          <w:p w:rsidR="00A5135B" w:rsidDel="00053A61" w:rsidRDefault="00A5135B" w:rsidP="000E7DCA">
            <w:pPr>
              <w:tabs>
                <w:tab w:val="left" w:pos="5220"/>
              </w:tabs>
              <w:rPr>
                <w:lang w:val="de-DE"/>
              </w:rPr>
            </w:pPr>
            <w:moveFrom w:id="296" w:author="Tim Bänziger" w:date="2009-07-01T14:52:00Z">
              <w:r w:rsidDel="00053A61">
                <w:rPr>
                  <w:lang w:val="de-DE"/>
                </w:rPr>
                <w:t>Es werden nur die Masterreservationen angezeigt.</w:t>
              </w:r>
            </w:moveFrom>
          </w:p>
          <w:p w:rsidR="00A5135B" w:rsidDel="00053A61" w:rsidRDefault="00A5135B" w:rsidP="000E7DCA">
            <w:pPr>
              <w:tabs>
                <w:tab w:val="left" w:pos="5220"/>
              </w:tabs>
              <w:rPr>
                <w:lang w:val="de-DE"/>
              </w:rPr>
            </w:pPr>
          </w:p>
          <w:p w:rsidR="00A5135B" w:rsidRPr="00A5135B" w:rsidDel="00053A61" w:rsidRDefault="00A5135B" w:rsidP="000E7DCA">
            <w:pPr>
              <w:tabs>
                <w:tab w:val="left" w:pos="5220"/>
              </w:tabs>
              <w:rPr>
                <w:b/>
                <w:lang w:val="de-DE"/>
              </w:rPr>
            </w:pPr>
            <w:moveFrom w:id="297" w:author="Tim Bänziger" w:date="2009-07-01T14:52:00Z">
              <w:r w:rsidRPr="00A5135B" w:rsidDel="00053A61">
                <w:rPr>
                  <w:b/>
                  <w:lang w:val="de-DE"/>
                </w:rPr>
                <w:t>Dienstleistungen</w:t>
              </w:r>
            </w:moveFrom>
          </w:p>
          <w:p w:rsidR="00A5135B" w:rsidRPr="00007D36" w:rsidDel="00053A61" w:rsidRDefault="00A5135B" w:rsidP="00A5135B">
            <w:pPr>
              <w:tabs>
                <w:tab w:val="left" w:pos="5220"/>
              </w:tabs>
              <w:rPr>
                <w:lang w:val="de-DE"/>
              </w:rPr>
            </w:pPr>
            <w:moveFrom w:id="298" w:author="Tim Bänziger" w:date="2009-07-01T14:52:00Z">
              <w:r w:rsidDel="00053A61">
                <w:rPr>
                  <w:lang w:val="de-DE"/>
                </w:rPr>
                <w:t>Die Darstellung der Dienstleistungen kann gruppiert erfo</w:t>
              </w:r>
              <w:r w:rsidDel="00053A61">
                <w:rPr>
                  <w:lang w:val="de-DE"/>
                </w:rPr>
                <w:t>l</w:t>
              </w:r>
              <w:r w:rsidDel="00053A61">
                <w:rPr>
                  <w:lang w:val="de-DE"/>
                </w:rPr>
                <w:t>gen. Immer eine Bestellung (mit Titel, Standort, etc.) und dann die dazugehörigen Optionen (Menge, Artikelnr. Bez., etc.)</w:t>
              </w:r>
            </w:moveFrom>
          </w:p>
        </w:tc>
      </w:tr>
      <w:tr w:rsidR="00D66E95" w:rsidRPr="00D6618B" w:rsidDel="00053A61" w:rsidTr="000E7DCA">
        <w:tc>
          <w:tcPr>
            <w:tcW w:w="9464" w:type="dxa"/>
            <w:gridSpan w:val="2"/>
          </w:tcPr>
          <w:p w:rsidR="00D66E95" w:rsidRPr="00007D36" w:rsidDel="00053A61" w:rsidRDefault="00A9384A" w:rsidP="000E7DCA">
            <w:pPr>
              <w:tabs>
                <w:tab w:val="left" w:pos="5220"/>
              </w:tabs>
              <w:rPr>
                <w:lang w:val="de-DE"/>
              </w:rPr>
            </w:pPr>
            <w:moveFrom w:id="299" w:author="Tim Bänziger" w:date="2009-07-01T14:52:00Z">
              <w:r w:rsidDel="00053A61">
                <w:rPr>
                  <w:noProof/>
                  <w:lang w:val="de-CH" w:eastAsia="de-CH"/>
                </w:rPr>
                <w:drawing>
                  <wp:inline distT="0" distB="0" distL="0" distR="0">
                    <wp:extent cx="5872480" cy="4713605"/>
                    <wp:effectExtent l="19050" t="0" r="0" b="0"/>
                    <wp:docPr id="19" name="Picture 18" descr="Event_Zusammenfassung.jp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Event_Zusammenfassung.jpg"/>
                            <pic:cNvPicPr/>
                          </pic:nvPicPr>
                          <pic:blipFill>
                            <a:blip r:embed="rId24" cstate="print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872480" cy="471360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moveFrom>
          </w:p>
        </w:tc>
      </w:tr>
    </w:tbl>
    <w:p w:rsidR="00D66E95" w:rsidRPr="00007D36" w:rsidDel="00053A61" w:rsidRDefault="00D66E95" w:rsidP="00053A61">
      <w:pPr>
        <w:pBdr>
          <w:bottom w:val="single" w:sz="4" w:space="1" w:color="auto"/>
        </w:pBdr>
        <w:rPr>
          <w:lang w:val="de-DE"/>
        </w:rPr>
        <w:pPrChange w:id="300" w:author="Tim Bänziger" w:date="2009-07-01T14:51:00Z">
          <w:pPr/>
        </w:pPrChange>
      </w:pPr>
    </w:p>
    <w:moveFromRangeEnd w:id="254"/>
    <w:p w:rsidR="00D6618B" w:rsidRDefault="00D6618B" w:rsidP="00053A61">
      <w:pPr>
        <w:pBdr>
          <w:bottom w:val="single" w:sz="4" w:space="1" w:color="auto"/>
        </w:pBdr>
        <w:rPr>
          <w:ins w:id="301" w:author="Tim Bänziger" w:date="2009-07-01T14:51:00Z"/>
          <w:lang w:val="de-DE"/>
        </w:rPr>
        <w:pPrChange w:id="302" w:author="Tim Bänziger" w:date="2009-07-01T14:51:00Z">
          <w:pPr/>
        </w:pPrChange>
      </w:pPr>
    </w:p>
    <w:p w:rsidR="00053A61" w:rsidRDefault="00053A61" w:rsidP="00D6618B">
      <w:pPr>
        <w:rPr>
          <w:ins w:id="303" w:author="Tim Bänziger" w:date="2009-07-01T14:51:00Z"/>
          <w:lang w:val="de-DE"/>
        </w:rPr>
      </w:pPr>
    </w:p>
    <w:p w:rsidR="00053A61" w:rsidRPr="00007D36" w:rsidRDefault="00053A61" w:rsidP="00D6618B">
      <w:pPr>
        <w:rPr>
          <w:lang w:val="de-DE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077"/>
        <w:gridCol w:w="5387"/>
      </w:tblGrid>
      <w:tr w:rsidR="00D6618B" w:rsidRPr="009E359C" w:rsidTr="00B65798">
        <w:tc>
          <w:tcPr>
            <w:tcW w:w="9464" w:type="dxa"/>
            <w:gridSpan w:val="2"/>
          </w:tcPr>
          <w:p w:rsidR="00D6618B" w:rsidRPr="00D6618B" w:rsidRDefault="00D6618B" w:rsidP="004F56BC">
            <w:pPr>
              <w:tabs>
                <w:tab w:val="left" w:pos="5220"/>
              </w:tabs>
              <w:rPr>
                <w:smallCaps/>
                <w:lang w:val="de-CH"/>
              </w:rPr>
            </w:pPr>
            <w:r w:rsidRPr="00007D36">
              <w:rPr>
                <w:b/>
                <w:bCs/>
                <w:sz w:val="32"/>
                <w:lang w:val="de-DE"/>
              </w:rPr>
              <w:t xml:space="preserve">Schritt </w:t>
            </w:r>
            <w:del w:id="304" w:author="Tim Bänziger" w:date="2009-07-01T14:55:00Z">
              <w:r w:rsidR="00D66E95" w:rsidDel="001C089C">
                <w:rPr>
                  <w:b/>
                  <w:bCs/>
                  <w:sz w:val="32"/>
                  <w:lang w:val="de-DE"/>
                </w:rPr>
                <w:delText>12</w:delText>
              </w:r>
              <w:r w:rsidRPr="00007D36" w:rsidDel="001C089C">
                <w:rPr>
                  <w:b/>
                  <w:bCs/>
                  <w:sz w:val="32"/>
                  <w:lang w:val="de-DE"/>
                </w:rPr>
                <w:delText xml:space="preserve"> </w:delText>
              </w:r>
            </w:del>
            <w:ins w:id="305" w:author="Tim Bänziger" w:date="2009-07-01T14:55:00Z">
              <w:r w:rsidR="001C089C">
                <w:rPr>
                  <w:b/>
                  <w:bCs/>
                  <w:sz w:val="32"/>
                  <w:lang w:val="de-DE"/>
                </w:rPr>
                <w:t>10</w:t>
              </w:r>
              <w:r w:rsidR="001C089C" w:rsidRPr="00007D36">
                <w:rPr>
                  <w:b/>
                  <w:bCs/>
                  <w:sz w:val="32"/>
                  <w:lang w:val="de-DE"/>
                </w:rPr>
                <w:t xml:space="preserve"> </w:t>
              </w:r>
            </w:ins>
            <w:r w:rsidRPr="00007D36">
              <w:rPr>
                <w:b/>
                <w:bCs/>
                <w:sz w:val="21"/>
                <w:szCs w:val="21"/>
                <w:lang w:val="de-DE"/>
              </w:rPr>
              <w:t>-</w:t>
            </w:r>
            <w:r w:rsidRPr="00007D36">
              <w:rPr>
                <w:sz w:val="21"/>
                <w:szCs w:val="21"/>
                <w:lang w:val="de-DE"/>
              </w:rPr>
              <w:t xml:space="preserve"> </w:t>
            </w:r>
            <w:r w:rsidRPr="00D6618B">
              <w:rPr>
                <w:sz w:val="21"/>
                <w:szCs w:val="21"/>
                <w:lang w:val="de-CH"/>
              </w:rPr>
              <w:t xml:space="preserve">Nutzer navigiert auf </w:t>
            </w:r>
            <w:r w:rsidRPr="00D6618B">
              <w:rPr>
                <w:smallCaps/>
                <w:sz w:val="21"/>
                <w:szCs w:val="21"/>
                <w:lang w:val="de-CH"/>
              </w:rPr>
              <w:t>Listen\Anlass suchen</w:t>
            </w:r>
          </w:p>
          <w:p w:rsidR="00D6618B" w:rsidRPr="00D6618B" w:rsidRDefault="00D6618B" w:rsidP="004F56BC">
            <w:pPr>
              <w:tabs>
                <w:tab w:val="left" w:pos="5220"/>
              </w:tabs>
              <w:rPr>
                <w:lang w:val="de-CH"/>
              </w:rPr>
            </w:pPr>
          </w:p>
        </w:tc>
      </w:tr>
      <w:tr w:rsidR="00D6618B" w:rsidRPr="00007D36" w:rsidTr="00B65798">
        <w:tc>
          <w:tcPr>
            <w:tcW w:w="9464" w:type="dxa"/>
            <w:gridSpan w:val="2"/>
          </w:tcPr>
          <w:p w:rsidR="00D6618B" w:rsidRPr="00007D36" w:rsidRDefault="00D6618B" w:rsidP="004F56BC">
            <w:pPr>
              <w:rPr>
                <w:lang w:val="de-DE"/>
              </w:rPr>
            </w:pPr>
            <w:r w:rsidRPr="00007D36">
              <w:rPr>
                <w:b/>
                <w:lang w:val="de-DE"/>
              </w:rPr>
              <w:t>Beschreibung</w:t>
            </w:r>
          </w:p>
          <w:p w:rsidR="00D6618B" w:rsidRPr="00007D36" w:rsidRDefault="00D6618B" w:rsidP="004F56BC">
            <w:pPr>
              <w:rPr>
                <w:lang w:val="de-DE"/>
              </w:rPr>
            </w:pPr>
            <w:r w:rsidRPr="00007D36">
              <w:rPr>
                <w:lang w:val="de-DE"/>
              </w:rPr>
              <w:t>keine</w:t>
            </w:r>
          </w:p>
          <w:p w:rsidR="00D6618B" w:rsidRPr="00007D36" w:rsidRDefault="00D6618B" w:rsidP="004F56BC">
            <w:pPr>
              <w:rPr>
                <w:lang w:val="de-DE"/>
              </w:rPr>
            </w:pPr>
          </w:p>
        </w:tc>
      </w:tr>
      <w:tr w:rsidR="00D6618B" w:rsidRPr="00007D36" w:rsidTr="00B65798">
        <w:tc>
          <w:tcPr>
            <w:tcW w:w="407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Controls</w:t>
            </w:r>
          </w:p>
        </w:tc>
        <w:tc>
          <w:tcPr>
            <w:tcW w:w="538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Regeln und Bedingungen</w:t>
            </w:r>
          </w:p>
        </w:tc>
      </w:tr>
      <w:tr w:rsidR="00D6618B" w:rsidRPr="009E359C" w:rsidTr="00B65798">
        <w:tc>
          <w:tcPr>
            <w:tcW w:w="407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Menüpunkt</w:t>
            </w:r>
          </w:p>
          <w:p w:rsidR="00D6618B" w:rsidRPr="00007D36" w:rsidRDefault="00D6618B" w:rsidP="00C452F2">
            <w:pPr>
              <w:numPr>
                <w:ilvl w:val="0"/>
                <w:numId w:val="5"/>
              </w:numPr>
              <w:spacing w:line="260" w:lineRule="atLeast"/>
              <w:jc w:val="both"/>
              <w:rPr>
                <w:b/>
                <w:lang w:val="de-DE"/>
              </w:rPr>
            </w:pPr>
            <w:r w:rsidRPr="00007D36">
              <w:rPr>
                <w:smallCaps/>
              </w:rPr>
              <w:t>Listen\</w:t>
            </w:r>
            <w:proofErr w:type="spellStart"/>
            <w:r w:rsidRPr="00007D36">
              <w:rPr>
                <w:smallCaps/>
              </w:rPr>
              <w:t>Anlass</w:t>
            </w:r>
            <w:proofErr w:type="spellEnd"/>
            <w:r w:rsidRPr="00007D36">
              <w:rPr>
                <w:smallCaps/>
              </w:rPr>
              <w:t xml:space="preserve"> </w:t>
            </w:r>
            <w:proofErr w:type="spellStart"/>
            <w:r w:rsidRPr="00007D36">
              <w:rPr>
                <w:smallCaps/>
              </w:rPr>
              <w:t>suchen</w:t>
            </w:r>
            <w:proofErr w:type="spellEnd"/>
          </w:p>
        </w:tc>
        <w:tc>
          <w:tcPr>
            <w:tcW w:w="5387" w:type="dxa"/>
          </w:tcPr>
          <w:p w:rsidR="00D6618B" w:rsidRPr="00007D36" w:rsidRDefault="00D6618B" w:rsidP="004F56BC">
            <w:pPr>
              <w:tabs>
                <w:tab w:val="left" w:pos="5220"/>
              </w:tabs>
              <w:rPr>
                <w:lang w:val="de-DE"/>
              </w:rPr>
            </w:pPr>
          </w:p>
          <w:p w:rsidR="00D6618B" w:rsidRPr="00D6618B" w:rsidRDefault="00D6618B" w:rsidP="004F56BC">
            <w:pPr>
              <w:tabs>
                <w:tab w:val="left" w:pos="5220"/>
              </w:tabs>
              <w:rPr>
                <w:smallCaps/>
                <w:lang w:val="de-CH"/>
              </w:rPr>
            </w:pPr>
            <w:r w:rsidRPr="00007D36">
              <w:rPr>
                <w:lang w:val="de-DE"/>
              </w:rPr>
              <w:t>Der Menüpunkt „</w:t>
            </w:r>
            <w:r w:rsidRPr="00D6618B">
              <w:rPr>
                <w:smallCaps/>
                <w:lang w:val="de-CH"/>
              </w:rPr>
              <w:t>Anlass suchen</w:t>
            </w:r>
            <w:r w:rsidRPr="00007D36">
              <w:rPr>
                <w:lang w:val="de-DE"/>
              </w:rPr>
              <w:t>“ steht nur zur Verfügung, wenn der Benutzer (bzw. eine seiner Benutzergruppen) über ein entsprechendes Funktionsrecht verfügt.</w:t>
            </w:r>
          </w:p>
          <w:p w:rsidR="00D6618B" w:rsidRPr="00007D36" w:rsidRDefault="00D6618B" w:rsidP="004F56BC">
            <w:pPr>
              <w:tabs>
                <w:tab w:val="left" w:pos="5220"/>
              </w:tabs>
              <w:rPr>
                <w:lang w:val="de-DE"/>
              </w:rPr>
            </w:pPr>
          </w:p>
        </w:tc>
      </w:tr>
    </w:tbl>
    <w:p w:rsidR="00D6618B" w:rsidRPr="00007D36" w:rsidRDefault="00D6618B" w:rsidP="00D6618B">
      <w:pPr>
        <w:rPr>
          <w:lang w:val="de-DE"/>
        </w:rPr>
      </w:pPr>
    </w:p>
    <w:p w:rsidR="00D6618B" w:rsidRPr="00007D36" w:rsidRDefault="00D6618B" w:rsidP="00D6618B">
      <w:pPr>
        <w:rPr>
          <w:lang w:val="de-DE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077"/>
        <w:gridCol w:w="5387"/>
      </w:tblGrid>
      <w:tr w:rsidR="00D6618B" w:rsidRPr="009E359C" w:rsidTr="00256071">
        <w:tc>
          <w:tcPr>
            <w:tcW w:w="9464" w:type="dxa"/>
            <w:gridSpan w:val="2"/>
          </w:tcPr>
          <w:p w:rsidR="00D6618B" w:rsidRPr="00D6618B" w:rsidRDefault="00D6618B" w:rsidP="004F56BC">
            <w:pPr>
              <w:tabs>
                <w:tab w:val="left" w:pos="5220"/>
              </w:tabs>
              <w:rPr>
                <w:lang w:val="de-CH"/>
              </w:rPr>
            </w:pPr>
            <w:r w:rsidRPr="00007D36">
              <w:rPr>
                <w:b/>
                <w:bCs/>
                <w:sz w:val="32"/>
                <w:lang w:val="de-DE"/>
              </w:rPr>
              <w:t xml:space="preserve">Schritt </w:t>
            </w:r>
            <w:del w:id="306" w:author="Tim Bänziger" w:date="2009-07-01T14:55:00Z">
              <w:r w:rsidR="00D66E95" w:rsidDel="001C089C">
                <w:rPr>
                  <w:b/>
                  <w:bCs/>
                  <w:sz w:val="32"/>
                  <w:lang w:val="de-DE"/>
                </w:rPr>
                <w:delText>13</w:delText>
              </w:r>
              <w:r w:rsidRPr="00007D36" w:rsidDel="001C089C">
                <w:rPr>
                  <w:b/>
                  <w:bCs/>
                  <w:sz w:val="32"/>
                  <w:lang w:val="de-DE"/>
                </w:rPr>
                <w:delText xml:space="preserve"> </w:delText>
              </w:r>
            </w:del>
            <w:ins w:id="307" w:author="Tim Bänziger" w:date="2009-07-01T14:55:00Z">
              <w:r w:rsidR="001C089C">
                <w:rPr>
                  <w:b/>
                  <w:bCs/>
                  <w:sz w:val="32"/>
                  <w:lang w:val="de-DE"/>
                </w:rPr>
                <w:t>11</w:t>
              </w:r>
              <w:r w:rsidR="001C089C" w:rsidRPr="00007D36">
                <w:rPr>
                  <w:b/>
                  <w:bCs/>
                  <w:sz w:val="32"/>
                  <w:lang w:val="de-DE"/>
                </w:rPr>
                <w:t xml:space="preserve"> </w:t>
              </w:r>
            </w:ins>
            <w:r w:rsidRPr="00007D36">
              <w:rPr>
                <w:b/>
                <w:bCs/>
                <w:sz w:val="21"/>
                <w:szCs w:val="21"/>
                <w:lang w:val="de-DE"/>
              </w:rPr>
              <w:t>-</w:t>
            </w:r>
            <w:r w:rsidRPr="00007D36">
              <w:rPr>
                <w:sz w:val="21"/>
                <w:szCs w:val="21"/>
                <w:lang w:val="de-DE"/>
              </w:rPr>
              <w:t xml:space="preserve"> </w:t>
            </w:r>
            <w:r w:rsidRPr="00D6618B">
              <w:rPr>
                <w:sz w:val="21"/>
                <w:szCs w:val="21"/>
                <w:lang w:val="de-CH"/>
              </w:rPr>
              <w:t>Nutzer kann Suchkriterien eingeben (optional) und klickt „Suchen</w:t>
            </w:r>
            <w:r w:rsidRPr="00D6618B">
              <w:rPr>
                <w:lang w:val="de-CH"/>
              </w:rPr>
              <w:t>“</w:t>
            </w:r>
          </w:p>
          <w:p w:rsidR="00D6618B" w:rsidRPr="00D6618B" w:rsidRDefault="00D6618B" w:rsidP="004F56BC">
            <w:pPr>
              <w:tabs>
                <w:tab w:val="left" w:pos="5220"/>
              </w:tabs>
              <w:rPr>
                <w:lang w:val="de-CH"/>
              </w:rPr>
            </w:pPr>
          </w:p>
        </w:tc>
      </w:tr>
      <w:tr w:rsidR="00D6618B" w:rsidRPr="009E359C" w:rsidTr="00256071">
        <w:tc>
          <w:tcPr>
            <w:tcW w:w="9464" w:type="dxa"/>
            <w:gridSpan w:val="2"/>
          </w:tcPr>
          <w:p w:rsidR="00D6618B" w:rsidRPr="00007D36" w:rsidRDefault="00D6618B" w:rsidP="004F56BC">
            <w:pPr>
              <w:rPr>
                <w:lang w:val="de-DE" w:eastAsia="ja-JP"/>
              </w:rPr>
            </w:pPr>
            <w:r w:rsidRPr="00007D36">
              <w:rPr>
                <w:b/>
                <w:lang w:val="de-DE"/>
              </w:rPr>
              <w:t>Beschreibung</w:t>
            </w:r>
          </w:p>
          <w:p w:rsidR="00D6618B" w:rsidRPr="00D6618B" w:rsidRDefault="00D6618B" w:rsidP="004F56BC">
            <w:pPr>
              <w:rPr>
                <w:lang w:val="de-CH"/>
              </w:rPr>
            </w:pPr>
            <w:r w:rsidRPr="00D6618B">
              <w:rPr>
                <w:lang w:val="de-CH"/>
              </w:rPr>
              <w:t xml:space="preserve">In diesem Schritt werden können bestehende </w:t>
            </w:r>
            <w:r w:rsidR="001A2115">
              <w:rPr>
                <w:lang w:val="de-CH"/>
              </w:rPr>
              <w:t>Anlass</w:t>
            </w:r>
            <w:r w:rsidRPr="00D6618B">
              <w:rPr>
                <w:lang w:val="de-CH"/>
              </w:rPr>
              <w:t xml:space="preserve"> aufgrund von Suchkriterien gesucht werden.</w:t>
            </w:r>
          </w:p>
          <w:p w:rsidR="00D6618B" w:rsidRPr="00D6618B" w:rsidRDefault="00D6618B" w:rsidP="004F56BC">
            <w:pPr>
              <w:rPr>
                <w:lang w:val="de-CH"/>
              </w:rPr>
            </w:pPr>
          </w:p>
          <w:p w:rsidR="00D6618B" w:rsidRPr="00D6618B" w:rsidRDefault="00D6618B" w:rsidP="004F56BC">
            <w:pPr>
              <w:rPr>
                <w:lang w:val="de-CH"/>
              </w:rPr>
            </w:pPr>
            <w:r w:rsidRPr="00D6618B">
              <w:rPr>
                <w:lang w:val="de-CH"/>
              </w:rPr>
              <w:t>Nachfolgend werden die benötigten Suchfelder aufgelistet:</w:t>
            </w:r>
          </w:p>
          <w:p w:rsidR="00D6618B" w:rsidRPr="00007D36" w:rsidRDefault="00D6618B" w:rsidP="004F56BC">
            <w:pPr>
              <w:rPr>
                <w:lang w:val="de-DE"/>
              </w:rPr>
            </w:pPr>
          </w:p>
        </w:tc>
      </w:tr>
      <w:tr w:rsidR="00D6618B" w:rsidRPr="00007D36" w:rsidTr="00256071">
        <w:tc>
          <w:tcPr>
            <w:tcW w:w="407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Controls</w:t>
            </w:r>
          </w:p>
        </w:tc>
        <w:tc>
          <w:tcPr>
            <w:tcW w:w="538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Regeln und Bedingungen</w:t>
            </w:r>
          </w:p>
        </w:tc>
      </w:tr>
      <w:tr w:rsidR="00D6618B" w:rsidRPr="009E359C" w:rsidTr="00256071">
        <w:tc>
          <w:tcPr>
            <w:tcW w:w="407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INHALTSBEREICH –Suchfelder</w:t>
            </w:r>
          </w:p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„Anlass Suche“</w:t>
            </w:r>
          </w:p>
          <w:p w:rsidR="00D6618B" w:rsidRPr="00007D36" w:rsidRDefault="00D6618B" w:rsidP="004F56BC">
            <w:pPr>
              <w:rPr>
                <w:szCs w:val="21"/>
              </w:rPr>
            </w:pPr>
          </w:p>
          <w:tbl>
            <w:tblPr>
              <w:tblW w:w="3964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/>
            </w:tblPr>
            <w:tblGrid>
              <w:gridCol w:w="3964"/>
            </w:tblGrid>
            <w:tr w:rsidR="00D6618B" w:rsidRPr="00007D36" w:rsidTr="004F56BC">
              <w:tc>
                <w:tcPr>
                  <w:tcW w:w="3964" w:type="dxa"/>
                </w:tcPr>
                <w:p w:rsidR="00D6618B" w:rsidRPr="00007D36" w:rsidRDefault="00D6618B" w:rsidP="004F56BC">
                  <w:pPr>
                    <w:rPr>
                      <w:sz w:val="16"/>
                      <w:szCs w:val="16"/>
                    </w:rPr>
                  </w:pPr>
                  <w:proofErr w:type="spellStart"/>
                  <w:r w:rsidRPr="00007D36">
                    <w:rPr>
                      <w:sz w:val="16"/>
                      <w:szCs w:val="16"/>
                    </w:rPr>
                    <w:t>Anlass</w:t>
                  </w:r>
                  <w:proofErr w:type="spellEnd"/>
                  <w:r w:rsidRPr="00007D36">
                    <w:rPr>
                      <w:sz w:val="16"/>
                      <w:szCs w:val="16"/>
                    </w:rPr>
                    <w:t>-Nr.</w:t>
                  </w:r>
                </w:p>
                <w:p w:rsidR="00D6618B" w:rsidRPr="00007D36" w:rsidRDefault="00D6618B" w:rsidP="004F56BC">
                  <w:pPr>
                    <w:rPr>
                      <w:sz w:val="16"/>
                      <w:szCs w:val="16"/>
                    </w:rPr>
                  </w:pPr>
                </w:p>
              </w:tc>
            </w:tr>
            <w:tr w:rsidR="00D6618B" w:rsidRPr="00007D36" w:rsidTr="004F56BC">
              <w:tc>
                <w:tcPr>
                  <w:tcW w:w="3964" w:type="dxa"/>
                </w:tcPr>
                <w:p w:rsidR="00D6618B" w:rsidRPr="00007D36" w:rsidRDefault="00D6618B" w:rsidP="004F56BC">
                  <w:pPr>
                    <w:rPr>
                      <w:sz w:val="16"/>
                      <w:szCs w:val="16"/>
                    </w:rPr>
                  </w:pPr>
                  <w:proofErr w:type="spellStart"/>
                  <w:r w:rsidRPr="00007D36">
                    <w:rPr>
                      <w:sz w:val="16"/>
                      <w:szCs w:val="16"/>
                    </w:rPr>
                    <w:t>Anlass-Bezeichnung</w:t>
                  </w:r>
                  <w:proofErr w:type="spellEnd"/>
                </w:p>
                <w:p w:rsidR="00D6618B" w:rsidRPr="00007D36" w:rsidRDefault="00D6618B" w:rsidP="004F56BC">
                  <w:pPr>
                    <w:rPr>
                      <w:sz w:val="16"/>
                      <w:szCs w:val="16"/>
                    </w:rPr>
                  </w:pPr>
                </w:p>
                <w:p w:rsidR="00D6618B" w:rsidRPr="00007D36" w:rsidRDefault="00D6618B" w:rsidP="004F56BC">
                  <w:pPr>
                    <w:rPr>
                      <w:sz w:val="16"/>
                      <w:szCs w:val="16"/>
                    </w:rPr>
                  </w:pPr>
                </w:p>
              </w:tc>
            </w:tr>
            <w:tr w:rsidR="00D6618B" w:rsidRPr="009E359C" w:rsidTr="004F56BC">
              <w:tc>
                <w:tcPr>
                  <w:tcW w:w="3964" w:type="dxa"/>
                </w:tcPr>
                <w:p w:rsidR="00D6618B" w:rsidRPr="00C32FED" w:rsidRDefault="00C32FED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 w:rsidRPr="00C32FED">
                    <w:rPr>
                      <w:sz w:val="16"/>
                      <w:szCs w:val="16"/>
                      <w:lang w:val="de-CH"/>
                    </w:rPr>
                    <w:t>Datum/Zeit Picker (von bis)</w:t>
                  </w:r>
                </w:p>
                <w:p w:rsid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  <w:p w:rsidR="00C32FED" w:rsidRPr="00C32FED" w:rsidRDefault="00C32FED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D6618B" w:rsidRPr="009E359C" w:rsidTr="004F56BC">
              <w:tc>
                <w:tcPr>
                  <w:tcW w:w="3964" w:type="dxa"/>
                </w:tcPr>
                <w:p w:rsidR="00D6618B" w:rsidRPr="00406F29" w:rsidRDefault="00C32FED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 w:rsidRPr="00406F29">
                    <w:rPr>
                      <w:sz w:val="16"/>
                      <w:szCs w:val="16"/>
                      <w:lang w:val="de-CH"/>
                    </w:rPr>
                    <w:t>Anlasstyp</w:t>
                  </w:r>
                </w:p>
                <w:p w:rsidR="00D6618B" w:rsidRPr="00406F29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D6618B" w:rsidRPr="009E359C" w:rsidTr="004F56BC">
              <w:tc>
                <w:tcPr>
                  <w:tcW w:w="3964" w:type="dxa"/>
                </w:tcPr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 w:rsidRPr="00D6618B">
                    <w:rPr>
                      <w:sz w:val="16"/>
                      <w:szCs w:val="16"/>
                      <w:lang w:val="de-CH"/>
                    </w:rPr>
                    <w:t>Standort</w:t>
                  </w:r>
                  <w:ins w:id="308" w:author="Tim Bänziger" w:date="2009-06-29T16:38:00Z">
                    <w:r w:rsidR="003E775D">
                      <w:rPr>
                        <w:sz w:val="16"/>
                        <w:szCs w:val="16"/>
                        <w:lang w:val="de-CH"/>
                      </w:rPr>
                      <w:t xml:space="preserve"> (</w:t>
                    </w:r>
                  </w:ins>
                  <w:ins w:id="309" w:author="Tim Bänziger" w:date="2009-07-01T14:51:00Z">
                    <w:r w:rsidR="00053A61">
                      <w:rPr>
                        <w:sz w:val="16"/>
                        <w:szCs w:val="16"/>
                        <w:lang w:val="de-CH"/>
                      </w:rPr>
                      <w:t>Anlass</w:t>
                    </w:r>
                  </w:ins>
                  <w:ins w:id="310" w:author="Tim Bänziger" w:date="2009-06-29T16:38:00Z">
                    <w:r w:rsidR="003E775D">
                      <w:rPr>
                        <w:sz w:val="16"/>
                        <w:szCs w:val="16"/>
                        <w:lang w:val="de-CH"/>
                      </w:rPr>
                      <w:t>)</w:t>
                    </w:r>
                  </w:ins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</w:p>
              </w:tc>
            </w:tr>
            <w:tr w:rsidR="00C32FED" w:rsidRPr="009E359C" w:rsidTr="004F56BC">
              <w:tc>
                <w:tcPr>
                  <w:tcW w:w="3964" w:type="dxa"/>
                </w:tcPr>
                <w:p w:rsidR="00C32FED" w:rsidRPr="00D6618B" w:rsidRDefault="00C32FED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>
                    <w:rPr>
                      <w:sz w:val="16"/>
                      <w:szCs w:val="16"/>
                      <w:lang w:val="de-CH"/>
                    </w:rPr>
                    <w:t>Anlass Verantwortlicher</w:t>
                  </w:r>
                </w:p>
              </w:tc>
            </w:tr>
          </w:tbl>
          <w:p w:rsidR="00D6618B" w:rsidRPr="00007D36" w:rsidRDefault="00D6618B" w:rsidP="004F56BC">
            <w:pPr>
              <w:rPr>
                <w:lang w:val="de-DE"/>
              </w:rPr>
            </w:pPr>
          </w:p>
          <w:p w:rsidR="00D6618B" w:rsidRPr="00007D36" w:rsidRDefault="00D6618B" w:rsidP="004F56BC">
            <w:pPr>
              <w:rPr>
                <w:b/>
                <w:lang w:val="de-DE"/>
              </w:rPr>
            </w:pPr>
          </w:p>
          <w:p w:rsidR="00D6618B" w:rsidRPr="00D6618B" w:rsidRDefault="00D6618B" w:rsidP="004F56BC">
            <w:pPr>
              <w:rPr>
                <w:szCs w:val="21"/>
                <w:lang w:val="de-CH"/>
              </w:rPr>
            </w:pPr>
            <w:r w:rsidRPr="00D6618B">
              <w:rPr>
                <w:szCs w:val="21"/>
                <w:lang w:val="de-CH"/>
              </w:rPr>
              <w:t xml:space="preserve">Buttons: </w:t>
            </w:r>
          </w:p>
          <w:p w:rsidR="00D6618B" w:rsidRPr="00007D36" w:rsidRDefault="00D6618B" w:rsidP="004F56BC">
            <w:pPr>
              <w:rPr>
                <w:szCs w:val="21"/>
              </w:rPr>
            </w:pPr>
            <w:r w:rsidRPr="00007D36">
              <w:rPr>
                <w:szCs w:val="21"/>
              </w:rPr>
              <w:sym w:font="Wingdings" w:char="F0E0"/>
            </w:r>
            <w:r w:rsidRPr="00007D36">
              <w:rPr>
                <w:szCs w:val="21"/>
              </w:rPr>
              <w:t xml:space="preserve"> </w:t>
            </w:r>
            <w:proofErr w:type="spellStart"/>
            <w:r w:rsidRPr="00007D36">
              <w:rPr>
                <w:szCs w:val="21"/>
              </w:rPr>
              <w:t>Suchen</w:t>
            </w:r>
            <w:proofErr w:type="spellEnd"/>
          </w:p>
          <w:p w:rsidR="00D6618B" w:rsidRPr="00007D36" w:rsidRDefault="00D6618B" w:rsidP="004F56BC">
            <w:pPr>
              <w:rPr>
                <w:lang w:val="de-DE"/>
              </w:rPr>
            </w:pPr>
          </w:p>
          <w:p w:rsidR="00D6618B" w:rsidRPr="00007D36" w:rsidRDefault="00D6618B" w:rsidP="004F56BC">
            <w:pPr>
              <w:pStyle w:val="ListParagraph"/>
              <w:rPr>
                <w:b/>
                <w:lang w:val="de-DE"/>
              </w:rPr>
            </w:pPr>
          </w:p>
        </w:tc>
        <w:tc>
          <w:tcPr>
            <w:tcW w:w="5387" w:type="dxa"/>
          </w:tcPr>
          <w:p w:rsidR="00D6618B" w:rsidRPr="00007D36" w:rsidRDefault="00D6618B" w:rsidP="004F56BC">
            <w:pPr>
              <w:tabs>
                <w:tab w:val="left" w:pos="5220"/>
              </w:tabs>
              <w:rPr>
                <w:lang w:val="de-DE"/>
              </w:rPr>
            </w:pPr>
          </w:p>
          <w:p w:rsidR="00D6618B" w:rsidRPr="00D6618B" w:rsidRDefault="00D6618B" w:rsidP="004F56BC">
            <w:pPr>
              <w:tabs>
                <w:tab w:val="left" w:pos="5220"/>
              </w:tabs>
              <w:rPr>
                <w:lang w:val="de-CH"/>
              </w:rPr>
            </w:pPr>
            <w:r w:rsidRPr="00007D36">
              <w:rPr>
                <w:b/>
                <w:lang w:val="de-DE"/>
              </w:rPr>
              <w:t>Definition der einzelnen Such-Felder:</w:t>
            </w:r>
          </w:p>
          <w:p w:rsidR="00D6618B" w:rsidRPr="00007D36" w:rsidRDefault="00D6618B" w:rsidP="004F56BC">
            <w:pPr>
              <w:tabs>
                <w:tab w:val="left" w:pos="5220"/>
              </w:tabs>
              <w:rPr>
                <w:lang w:val="de-DE"/>
              </w:rPr>
            </w:pPr>
          </w:p>
          <w:tbl>
            <w:tblPr>
              <w:tblW w:w="399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/>
            </w:tblPr>
            <w:tblGrid>
              <w:gridCol w:w="3998"/>
            </w:tblGrid>
            <w:tr w:rsidR="00D6618B" w:rsidRPr="009E359C" w:rsidTr="004F56BC">
              <w:tc>
                <w:tcPr>
                  <w:tcW w:w="3998" w:type="dxa"/>
                </w:tcPr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Mittels Anlass-Nr. kann ein spezifischer Anlass durch seine eindeutige Nummer gefunden werden. </w:t>
                  </w:r>
                </w:p>
              </w:tc>
            </w:tr>
            <w:tr w:rsidR="00D6618B" w:rsidRPr="009E359C" w:rsidTr="004F56BC">
              <w:tc>
                <w:tcPr>
                  <w:tcW w:w="3998" w:type="dxa"/>
                </w:tcPr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 w:rsidRPr="00D6618B">
                    <w:rPr>
                      <w:sz w:val="16"/>
                      <w:szCs w:val="16"/>
                      <w:lang w:val="de-CH"/>
                    </w:rPr>
                    <w:t>Mittels Anlass-Bezeichnung kann ein spezifischer Anlass durch seine eindeutige Bezeichnung gefu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>n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den werden. </w:t>
                  </w:r>
                </w:p>
              </w:tc>
            </w:tr>
            <w:tr w:rsidR="00D6618B" w:rsidRPr="009E359C" w:rsidTr="004F56BC">
              <w:tc>
                <w:tcPr>
                  <w:tcW w:w="3998" w:type="dxa"/>
                </w:tcPr>
                <w:p w:rsidR="00D6618B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 w:rsidRPr="00D6618B">
                    <w:rPr>
                      <w:sz w:val="16"/>
                      <w:szCs w:val="16"/>
                      <w:lang w:val="de-CH"/>
                    </w:rPr>
                    <w:t xml:space="preserve">Zeitpunkt VON resp. AB wann Anlässe berücksichtigt werden sollen </w:t>
                  </w:r>
                  <w:r w:rsidR="00C32FED">
                    <w:rPr>
                      <w:sz w:val="16"/>
                      <w:szCs w:val="16"/>
                      <w:lang w:val="de-CH"/>
                    </w:rPr>
                    <w:t xml:space="preserve">UND </w:t>
                  </w:r>
                  <w:r w:rsidR="00C32FED" w:rsidRPr="00D6618B">
                    <w:rPr>
                      <w:sz w:val="16"/>
                      <w:szCs w:val="16"/>
                      <w:lang w:val="de-CH"/>
                    </w:rPr>
                    <w:t>Zeitpunkt BIS wann Anlässe berücksichtigt werden sollen</w:t>
                  </w:r>
                </w:p>
              </w:tc>
            </w:tr>
            <w:tr w:rsidR="00D6618B" w:rsidRPr="009E359C" w:rsidTr="004F56BC">
              <w:tc>
                <w:tcPr>
                  <w:tcW w:w="3998" w:type="dxa"/>
                </w:tcPr>
                <w:p w:rsidR="00D6618B" w:rsidRPr="00D6618B" w:rsidRDefault="00C32FED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>
                    <w:rPr>
                      <w:sz w:val="16"/>
                      <w:szCs w:val="16"/>
                      <w:lang w:val="de-CH"/>
                    </w:rPr>
                    <w:t>Nach welchem Typ von Anlässen soll gefiltert we</w:t>
                  </w:r>
                  <w:r>
                    <w:rPr>
                      <w:sz w:val="16"/>
                      <w:szCs w:val="16"/>
                      <w:lang w:val="de-CH"/>
                    </w:rPr>
                    <w:t>r</w:t>
                  </w:r>
                  <w:r>
                    <w:rPr>
                      <w:sz w:val="16"/>
                      <w:szCs w:val="16"/>
                      <w:lang w:val="de-CH"/>
                    </w:rPr>
                    <w:t>den (z.B. Direktionskonferenz)</w:t>
                  </w:r>
                </w:p>
              </w:tc>
            </w:tr>
            <w:tr w:rsidR="00D6618B" w:rsidRPr="009E359C" w:rsidTr="004F56BC">
              <w:tc>
                <w:tcPr>
                  <w:tcW w:w="3998" w:type="dxa"/>
                </w:tcPr>
                <w:p w:rsidR="00C32FED" w:rsidRPr="00D6618B" w:rsidRDefault="00D6618B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 w:rsidRPr="00D6618B">
                    <w:rPr>
                      <w:sz w:val="16"/>
                      <w:szCs w:val="16"/>
                      <w:lang w:val="de-CH"/>
                    </w:rPr>
                    <w:t>Durch Eingabe des Standorts, werden als Suchresu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>l</w:t>
                  </w:r>
                  <w:r w:rsidRPr="00D6618B">
                    <w:rPr>
                      <w:sz w:val="16"/>
                      <w:szCs w:val="16"/>
                      <w:lang w:val="de-CH"/>
                    </w:rPr>
                    <w:t>tat nur die dem eingegebenen Standort zugeteilten Anlässe aufgeführt</w:t>
                  </w:r>
                </w:p>
              </w:tc>
            </w:tr>
            <w:tr w:rsidR="00C32FED" w:rsidRPr="009E359C" w:rsidTr="004F56BC">
              <w:tc>
                <w:tcPr>
                  <w:tcW w:w="3998" w:type="dxa"/>
                </w:tcPr>
                <w:p w:rsidR="00C32FED" w:rsidRPr="00D6618B" w:rsidRDefault="00C32FED" w:rsidP="004F56BC">
                  <w:pPr>
                    <w:rPr>
                      <w:sz w:val="16"/>
                      <w:szCs w:val="16"/>
                      <w:lang w:val="de-CH"/>
                    </w:rPr>
                  </w:pPr>
                  <w:r>
                    <w:rPr>
                      <w:sz w:val="16"/>
                      <w:szCs w:val="16"/>
                      <w:lang w:val="de-CH"/>
                    </w:rPr>
                    <w:t>Verantwortlicher (</w:t>
                  </w:r>
                  <w:proofErr w:type="spellStart"/>
                  <w:r>
                    <w:rPr>
                      <w:sz w:val="16"/>
                      <w:szCs w:val="16"/>
                      <w:lang w:val="de-CH"/>
                    </w:rPr>
                    <w:t>Owner</w:t>
                  </w:r>
                  <w:proofErr w:type="spellEnd"/>
                  <w:r>
                    <w:rPr>
                      <w:sz w:val="16"/>
                      <w:szCs w:val="16"/>
                      <w:lang w:val="de-CH"/>
                    </w:rPr>
                    <w:t>) des Anlasses</w:t>
                  </w:r>
                </w:p>
              </w:tc>
            </w:tr>
          </w:tbl>
          <w:p w:rsidR="00D6618B" w:rsidRPr="00007D36" w:rsidRDefault="00D6618B" w:rsidP="004F56BC">
            <w:pPr>
              <w:tabs>
                <w:tab w:val="left" w:pos="5220"/>
              </w:tabs>
              <w:rPr>
                <w:lang w:val="de-DE"/>
              </w:rPr>
            </w:pPr>
          </w:p>
          <w:p w:rsidR="00D6618B" w:rsidRPr="00007D36" w:rsidRDefault="00D6618B" w:rsidP="004F56BC">
            <w:pPr>
              <w:tabs>
                <w:tab w:val="left" w:pos="5220"/>
              </w:tabs>
              <w:rPr>
                <w:lang w:val="de-DE"/>
              </w:rPr>
            </w:pPr>
          </w:p>
          <w:p w:rsidR="00D6618B" w:rsidRPr="00406F29" w:rsidRDefault="00D6618B" w:rsidP="004F56BC">
            <w:pPr>
              <w:tabs>
                <w:tab w:val="left" w:pos="5220"/>
              </w:tabs>
              <w:rPr>
                <w:lang w:val="de-CH"/>
              </w:rPr>
            </w:pPr>
            <w:r w:rsidRPr="00007D36">
              <w:rPr>
                <w:b/>
                <w:lang w:val="de-DE"/>
              </w:rPr>
              <w:t>Allgemeine Regeln:</w:t>
            </w:r>
          </w:p>
          <w:p w:rsidR="00D6618B" w:rsidRPr="00007D36" w:rsidRDefault="00D6618B" w:rsidP="00C452F2">
            <w:pPr>
              <w:numPr>
                <w:ilvl w:val="0"/>
                <w:numId w:val="8"/>
              </w:numPr>
              <w:spacing w:line="260" w:lineRule="atLeast"/>
              <w:rPr>
                <w:lang w:val="de-DE"/>
              </w:rPr>
            </w:pPr>
            <w:r w:rsidRPr="00D6618B">
              <w:rPr>
                <w:lang w:val="de-CH"/>
              </w:rPr>
              <w:t>Um die jeweiligen Aktionen ausführen zu können, bedarf es sowohl entsprechender Funktions- als auch Datenrechten.</w:t>
            </w:r>
          </w:p>
        </w:tc>
      </w:tr>
      <w:tr w:rsidR="00256071" w:rsidRPr="00D6618B" w:rsidTr="000E7DCA">
        <w:tc>
          <w:tcPr>
            <w:tcW w:w="9464" w:type="dxa"/>
            <w:gridSpan w:val="2"/>
          </w:tcPr>
          <w:p w:rsidR="00256071" w:rsidRPr="00007D36" w:rsidRDefault="00256071" w:rsidP="004F56BC">
            <w:pPr>
              <w:tabs>
                <w:tab w:val="left" w:pos="5220"/>
              </w:tabs>
              <w:rPr>
                <w:lang w:val="de-DE"/>
              </w:rPr>
            </w:pPr>
            <w:r>
              <w:rPr>
                <w:noProof/>
                <w:lang w:val="de-CH" w:eastAsia="de-CH"/>
              </w:rPr>
              <w:drawing>
                <wp:inline distT="0" distB="0" distL="0" distR="0">
                  <wp:extent cx="5872480" cy="4718685"/>
                  <wp:effectExtent l="19050" t="0" r="0" b="0"/>
                  <wp:docPr id="14" name="Picture 13" descr="Anlass_suche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lass_suchen.jp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2480" cy="471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618B" w:rsidRPr="00007D36" w:rsidRDefault="00D6618B" w:rsidP="00D6618B">
      <w:pPr>
        <w:rPr>
          <w:lang w:val="de-DE"/>
        </w:rPr>
      </w:pPr>
    </w:p>
    <w:p w:rsidR="00053A61" w:rsidRDefault="00053A61" w:rsidP="00053A61">
      <w:pPr>
        <w:rPr>
          <w:lang w:val="de-DE"/>
        </w:rPr>
      </w:pPr>
      <w:moveToRangeStart w:id="311" w:author="Tim Bänziger" w:date="2009-07-01T14:52:00Z" w:name="move234223262"/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077"/>
        <w:gridCol w:w="5387"/>
      </w:tblGrid>
      <w:tr w:rsidR="00053A61" w:rsidRPr="00053A61" w:rsidTr="00502E19">
        <w:tc>
          <w:tcPr>
            <w:tcW w:w="9464" w:type="dxa"/>
            <w:gridSpan w:val="2"/>
          </w:tcPr>
          <w:p w:rsidR="00053A61" w:rsidRPr="00D6618B" w:rsidRDefault="00053A61" w:rsidP="00502E19">
            <w:pPr>
              <w:pStyle w:val="ListParagraph"/>
              <w:ind w:left="0"/>
              <w:rPr>
                <w:lang w:val="de-CH"/>
              </w:rPr>
            </w:pPr>
            <w:moveTo w:id="312" w:author="Tim Bänziger" w:date="2009-07-01T14:52:00Z">
              <w:r w:rsidRPr="00007D36">
                <w:rPr>
                  <w:b/>
                  <w:bCs/>
                  <w:sz w:val="32"/>
                  <w:lang w:val="de-DE"/>
                </w:rPr>
                <w:t xml:space="preserve">Schritt </w:t>
              </w:r>
              <w:del w:id="313" w:author="Tim Bänziger" w:date="2009-07-01T14:55:00Z">
                <w:r w:rsidDel="001C089C">
                  <w:rPr>
                    <w:b/>
                    <w:bCs/>
                    <w:sz w:val="32"/>
                    <w:lang w:val="de-DE"/>
                  </w:rPr>
                  <w:delText>11</w:delText>
                </w:r>
              </w:del>
            </w:moveTo>
            <w:ins w:id="314" w:author="Tim Bänziger" w:date="2009-07-01T14:55:00Z">
              <w:r w:rsidR="001C089C">
                <w:rPr>
                  <w:b/>
                  <w:bCs/>
                  <w:sz w:val="32"/>
                  <w:lang w:val="de-DE"/>
                </w:rPr>
                <w:t>12</w:t>
              </w:r>
            </w:ins>
            <w:moveTo w:id="315" w:author="Tim Bänziger" w:date="2009-07-01T14:52:00Z">
              <w:r w:rsidRPr="00007D36">
                <w:rPr>
                  <w:b/>
                  <w:bCs/>
                  <w:sz w:val="32"/>
                  <w:lang w:val="de-DE"/>
                </w:rPr>
                <w:t xml:space="preserve"> </w:t>
              </w:r>
              <w:r>
                <w:rPr>
                  <w:b/>
                  <w:bCs/>
                  <w:sz w:val="21"/>
                  <w:szCs w:val="21"/>
                  <w:lang w:val="de-DE"/>
                </w:rPr>
                <w:t>–</w:t>
              </w:r>
              <w:r w:rsidRPr="00007D36">
                <w:rPr>
                  <w:sz w:val="21"/>
                  <w:szCs w:val="21"/>
                  <w:lang w:val="de-DE"/>
                </w:rPr>
                <w:t xml:space="preserve"> </w:t>
              </w:r>
              <w:r>
                <w:rPr>
                  <w:sz w:val="21"/>
                  <w:szCs w:val="21"/>
                  <w:lang w:val="de-CH"/>
                </w:rPr>
                <w:t xml:space="preserve">Anlass </w:t>
              </w:r>
              <w:del w:id="316" w:author="Tim Bänziger" w:date="2009-07-01T14:52:00Z">
                <w:r w:rsidDel="00053A61">
                  <w:rPr>
                    <w:sz w:val="21"/>
                    <w:szCs w:val="21"/>
                    <w:lang w:val="de-CH"/>
                  </w:rPr>
                  <w:delText>Zusammenfassung</w:delText>
                </w:r>
              </w:del>
            </w:moveTo>
            <w:proofErr w:type="spellStart"/>
            <w:ins w:id="317" w:author="Tim Bänziger" w:date="2009-07-01T14:52:00Z">
              <w:r>
                <w:rPr>
                  <w:sz w:val="21"/>
                  <w:szCs w:val="21"/>
                  <w:lang w:val="de-CH"/>
                </w:rPr>
                <w:t>Viewmodus</w:t>
              </w:r>
            </w:ins>
            <w:proofErr w:type="spellEnd"/>
            <w:ins w:id="318" w:author="Tim Bänziger" w:date="2009-07-01T14:53:00Z">
              <w:r>
                <w:rPr>
                  <w:sz w:val="21"/>
                  <w:szCs w:val="21"/>
                  <w:lang w:val="de-CH"/>
                </w:rPr>
                <w:t xml:space="preserve"> (Zusammenfassung)</w:t>
              </w:r>
            </w:ins>
            <w:moveTo w:id="319" w:author="Tim Bänziger" w:date="2009-07-01T14:52:00Z">
              <w:r>
                <w:rPr>
                  <w:sz w:val="21"/>
                  <w:szCs w:val="21"/>
                  <w:lang w:val="de-CH"/>
                </w:rPr>
                <w:t xml:space="preserve"> anzeigen</w:t>
              </w:r>
            </w:moveTo>
          </w:p>
          <w:p w:rsidR="00053A61" w:rsidRPr="00D6618B" w:rsidRDefault="00053A61" w:rsidP="00502E19">
            <w:pPr>
              <w:tabs>
                <w:tab w:val="left" w:pos="5220"/>
              </w:tabs>
              <w:rPr>
                <w:lang w:val="de-CH"/>
              </w:rPr>
            </w:pPr>
          </w:p>
        </w:tc>
      </w:tr>
      <w:tr w:rsidR="00053A61" w:rsidRPr="00D6618B" w:rsidTr="00502E19">
        <w:tc>
          <w:tcPr>
            <w:tcW w:w="9464" w:type="dxa"/>
            <w:gridSpan w:val="2"/>
          </w:tcPr>
          <w:p w:rsidR="00053A61" w:rsidRPr="00007D36" w:rsidRDefault="00053A61" w:rsidP="00502E19">
            <w:pPr>
              <w:rPr>
                <w:lang w:val="de-DE"/>
              </w:rPr>
            </w:pPr>
            <w:moveTo w:id="320" w:author="Tim Bänziger" w:date="2009-07-01T14:52:00Z">
              <w:r w:rsidRPr="00007D36">
                <w:rPr>
                  <w:b/>
                  <w:lang w:val="de-DE"/>
                </w:rPr>
                <w:t>Beschreibung</w:t>
              </w:r>
            </w:moveTo>
          </w:p>
          <w:p w:rsidR="00053A61" w:rsidRDefault="00053A61" w:rsidP="00502E19">
            <w:pPr>
              <w:rPr>
                <w:lang w:val="de-CH"/>
              </w:rPr>
            </w:pPr>
            <w:moveTo w:id="321" w:author="Tim Bänziger" w:date="2009-07-01T14:52:00Z">
              <w:r>
                <w:rPr>
                  <w:lang w:val="de-CH"/>
                </w:rPr>
                <w:t xml:space="preserve">Der Benutzer navigiert auf das Tab </w:t>
              </w:r>
              <w:r>
                <w:rPr>
                  <w:b/>
                  <w:lang w:val="de-CH"/>
                </w:rPr>
                <w:t>Anlass Übersicht</w:t>
              </w:r>
              <w:r>
                <w:rPr>
                  <w:lang w:val="de-CH"/>
                </w:rPr>
                <w:t xml:space="preserve"> und erhält einen Gesamtüberblick über den A</w:t>
              </w:r>
              <w:r>
                <w:rPr>
                  <w:lang w:val="de-CH"/>
                </w:rPr>
                <w:t>n</w:t>
              </w:r>
              <w:r>
                <w:rPr>
                  <w:lang w:val="de-CH"/>
                </w:rPr>
                <w:t>lass, welche er auch Ausdrucken kann.</w:t>
              </w:r>
            </w:moveTo>
          </w:p>
          <w:p w:rsidR="00053A61" w:rsidRDefault="00053A61" w:rsidP="00502E19">
            <w:pPr>
              <w:rPr>
                <w:lang w:val="de-CH"/>
              </w:rPr>
            </w:pPr>
          </w:p>
          <w:p w:rsidR="00053A61" w:rsidRPr="00D66E95" w:rsidRDefault="00053A61" w:rsidP="00502E19">
            <w:pPr>
              <w:rPr>
                <w:lang w:val="de-CH"/>
              </w:rPr>
            </w:pPr>
            <w:moveTo w:id="322" w:author="Tim Bänziger" w:date="2009-07-01T14:52:00Z">
              <w:r>
                <w:rPr>
                  <w:lang w:val="de-CH"/>
                </w:rPr>
                <w:t>Wahlweise kann entscheiden werden ob die Reservationsanfrage mit angezeigt (gedruckt) werden soll oder nicht.</w:t>
              </w:r>
            </w:moveTo>
          </w:p>
          <w:p w:rsidR="00053A61" w:rsidRDefault="00053A61" w:rsidP="00502E19">
            <w:pPr>
              <w:rPr>
                <w:lang w:val="de-DE"/>
              </w:rPr>
            </w:pPr>
          </w:p>
          <w:p w:rsidR="00053A61" w:rsidRDefault="00053A61" w:rsidP="00502E19">
            <w:pPr>
              <w:rPr>
                <w:lang w:val="de-DE"/>
              </w:rPr>
            </w:pPr>
            <w:moveTo w:id="323" w:author="Tim Bänziger" w:date="2009-07-01T14:52:00Z">
              <w:r>
                <w:rPr>
                  <w:lang w:val="de-DE"/>
                </w:rPr>
                <w:t>Die Anlassübersicht beinhaltet alle Tabs, ohne die Kalenderübersicht:</w:t>
              </w:r>
            </w:moveTo>
          </w:p>
          <w:p w:rsidR="00053A61" w:rsidRDefault="00053A61" w:rsidP="00502E19">
            <w:pPr>
              <w:pStyle w:val="ListParagraph"/>
              <w:numPr>
                <w:ilvl w:val="0"/>
                <w:numId w:val="21"/>
              </w:numPr>
              <w:rPr>
                <w:lang w:val="de-DE"/>
              </w:rPr>
            </w:pPr>
            <w:moveTo w:id="324" w:author="Tim Bänziger" w:date="2009-07-01T14:52:00Z">
              <w:r>
                <w:rPr>
                  <w:lang w:val="de-DE"/>
                </w:rPr>
                <w:t>Stammdaten</w:t>
              </w:r>
            </w:moveTo>
          </w:p>
          <w:p w:rsidR="00053A61" w:rsidRDefault="00053A61" w:rsidP="00502E19">
            <w:pPr>
              <w:pStyle w:val="ListParagraph"/>
              <w:numPr>
                <w:ilvl w:val="0"/>
                <w:numId w:val="21"/>
              </w:numPr>
              <w:rPr>
                <w:lang w:val="de-DE"/>
              </w:rPr>
            </w:pPr>
            <w:moveTo w:id="325" w:author="Tim Bänziger" w:date="2009-07-01T14:52:00Z">
              <w:r>
                <w:rPr>
                  <w:lang w:val="de-DE"/>
                </w:rPr>
                <w:t xml:space="preserve">Reservationsanfrage (optional) </w:t>
              </w:r>
            </w:moveTo>
          </w:p>
          <w:p w:rsidR="00053A61" w:rsidRDefault="00053A61" w:rsidP="00502E19">
            <w:pPr>
              <w:pStyle w:val="ListParagraph"/>
              <w:numPr>
                <w:ilvl w:val="0"/>
                <w:numId w:val="21"/>
              </w:numPr>
              <w:rPr>
                <w:lang w:val="de-DE"/>
              </w:rPr>
            </w:pPr>
            <w:moveTo w:id="326" w:author="Tim Bänziger" w:date="2009-07-01T14:52:00Z">
              <w:r>
                <w:rPr>
                  <w:lang w:val="de-DE"/>
                </w:rPr>
                <w:t>Reservationen</w:t>
              </w:r>
            </w:moveTo>
          </w:p>
          <w:p w:rsidR="00053A61" w:rsidRDefault="00053A61" w:rsidP="00502E19">
            <w:pPr>
              <w:pStyle w:val="ListParagraph"/>
              <w:numPr>
                <w:ilvl w:val="0"/>
                <w:numId w:val="21"/>
              </w:numPr>
              <w:rPr>
                <w:lang w:val="de-DE"/>
              </w:rPr>
            </w:pPr>
            <w:moveTo w:id="327" w:author="Tim Bänziger" w:date="2009-07-01T14:52:00Z">
              <w:r>
                <w:rPr>
                  <w:lang w:val="de-DE"/>
                </w:rPr>
                <w:t>Dienstleistungen</w:t>
              </w:r>
            </w:moveTo>
          </w:p>
          <w:p w:rsidR="00053A61" w:rsidRPr="00A9384A" w:rsidRDefault="00053A61" w:rsidP="00502E19">
            <w:pPr>
              <w:pStyle w:val="ListParagraph"/>
              <w:numPr>
                <w:ilvl w:val="0"/>
                <w:numId w:val="21"/>
              </w:numPr>
              <w:rPr>
                <w:lang w:val="de-DE"/>
              </w:rPr>
            </w:pPr>
            <w:moveTo w:id="328" w:author="Tim Bänziger" w:date="2009-07-01T14:52:00Z">
              <w:r>
                <w:rPr>
                  <w:lang w:val="de-DE"/>
                </w:rPr>
                <w:t>Teilnehmer</w:t>
              </w:r>
            </w:moveTo>
          </w:p>
          <w:p w:rsidR="00053A61" w:rsidRPr="00007D36" w:rsidRDefault="00053A61" w:rsidP="00502E19">
            <w:pPr>
              <w:rPr>
                <w:lang w:val="de-DE"/>
              </w:rPr>
            </w:pPr>
          </w:p>
        </w:tc>
      </w:tr>
      <w:tr w:rsidR="00053A61" w:rsidRPr="00007D36" w:rsidTr="00502E19">
        <w:tc>
          <w:tcPr>
            <w:tcW w:w="4077" w:type="dxa"/>
          </w:tcPr>
          <w:p w:rsidR="00053A61" w:rsidRPr="00007D36" w:rsidRDefault="00053A61" w:rsidP="00502E19">
            <w:pPr>
              <w:rPr>
                <w:b/>
                <w:lang w:val="de-DE"/>
              </w:rPr>
            </w:pPr>
            <w:moveTo w:id="329" w:author="Tim Bänziger" w:date="2009-07-01T14:52:00Z">
              <w:r w:rsidRPr="00007D36">
                <w:rPr>
                  <w:b/>
                  <w:lang w:val="de-DE"/>
                </w:rPr>
                <w:t>Controls</w:t>
              </w:r>
            </w:moveTo>
          </w:p>
        </w:tc>
        <w:tc>
          <w:tcPr>
            <w:tcW w:w="5387" w:type="dxa"/>
          </w:tcPr>
          <w:p w:rsidR="00053A61" w:rsidRPr="00007D36" w:rsidRDefault="00053A61" w:rsidP="00502E19">
            <w:pPr>
              <w:rPr>
                <w:b/>
                <w:lang w:val="de-DE"/>
              </w:rPr>
            </w:pPr>
            <w:moveTo w:id="330" w:author="Tim Bänziger" w:date="2009-07-01T14:52:00Z">
              <w:r w:rsidRPr="00007D36">
                <w:rPr>
                  <w:b/>
                  <w:lang w:val="de-DE"/>
                </w:rPr>
                <w:t>Regeln und Bedingungen</w:t>
              </w:r>
            </w:moveTo>
          </w:p>
        </w:tc>
      </w:tr>
      <w:tr w:rsidR="00053A61" w:rsidRPr="00D6618B" w:rsidTr="00502E19">
        <w:tc>
          <w:tcPr>
            <w:tcW w:w="4077" w:type="dxa"/>
          </w:tcPr>
          <w:p w:rsidR="00053A61" w:rsidRPr="00C32FED" w:rsidRDefault="00053A61" w:rsidP="00502E19">
            <w:pPr>
              <w:spacing w:line="260" w:lineRule="atLeast"/>
              <w:jc w:val="both"/>
              <w:rPr>
                <w:szCs w:val="21"/>
                <w:lang w:val="de-CH"/>
              </w:rPr>
            </w:pPr>
            <w:moveTo w:id="331" w:author="Tim Bänziger" w:date="2009-07-01T14:52:00Z">
              <w:r>
                <w:rPr>
                  <w:szCs w:val="21"/>
                  <w:lang w:val="de-CH"/>
                </w:rPr>
                <w:t xml:space="preserve">Folgende Felder müssen pro </w:t>
              </w:r>
              <w:proofErr w:type="spellStart"/>
              <w:r>
                <w:rPr>
                  <w:szCs w:val="21"/>
                  <w:lang w:val="de-CH"/>
                </w:rPr>
                <w:t>Tab</w:t>
              </w:r>
              <w:proofErr w:type="spellEnd"/>
              <w:r>
                <w:rPr>
                  <w:szCs w:val="21"/>
                  <w:lang w:val="de-CH"/>
                </w:rPr>
                <w:t xml:space="preserve"> ang</w:t>
              </w:r>
              <w:r>
                <w:rPr>
                  <w:szCs w:val="21"/>
                  <w:lang w:val="de-CH"/>
                </w:rPr>
                <w:t>e</w:t>
              </w:r>
              <w:r>
                <w:rPr>
                  <w:szCs w:val="21"/>
                  <w:lang w:val="de-CH"/>
                </w:rPr>
                <w:t>zeigt werden:</w:t>
              </w:r>
            </w:moveTo>
          </w:p>
          <w:p w:rsidR="00053A61" w:rsidRPr="00A9384A" w:rsidRDefault="00053A61" w:rsidP="00502E19">
            <w:pPr>
              <w:rPr>
                <w:b/>
                <w:szCs w:val="21"/>
                <w:lang w:val="de-CH"/>
              </w:rPr>
            </w:pPr>
            <w:moveTo w:id="332" w:author="Tim Bänziger" w:date="2009-07-01T14:52:00Z">
              <w:r w:rsidRPr="00A9384A">
                <w:rPr>
                  <w:b/>
                  <w:szCs w:val="21"/>
                  <w:lang w:val="de-CH"/>
                </w:rPr>
                <w:t>Stammdaten:</w:t>
              </w:r>
            </w:moveTo>
          </w:p>
          <w:p w:rsidR="00053A61" w:rsidRDefault="00053A61" w:rsidP="00502E19">
            <w:pPr>
              <w:rPr>
                <w:szCs w:val="21"/>
                <w:lang w:val="de-CH"/>
              </w:rPr>
            </w:pPr>
            <w:moveTo w:id="333" w:author="Tim Bänziger" w:date="2009-07-01T14:52:00Z">
              <w:r>
                <w:rPr>
                  <w:noProof/>
                  <w:szCs w:val="21"/>
                  <w:lang w:val="de-CH" w:eastAsia="de-CH"/>
                </w:rPr>
                <w:drawing>
                  <wp:inline distT="0" distB="0" distL="0" distR="0">
                    <wp:extent cx="896816" cy="1811970"/>
                    <wp:effectExtent l="19050" t="0" r="0" b="0"/>
                    <wp:docPr id="17" name="Picture 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897844" cy="181404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moveTo>
          </w:p>
          <w:p w:rsidR="00053A61" w:rsidRDefault="00053A61" w:rsidP="00502E19">
            <w:pPr>
              <w:rPr>
                <w:szCs w:val="21"/>
                <w:lang w:val="de-CH"/>
              </w:rPr>
            </w:pPr>
          </w:p>
          <w:p w:rsidR="00053A61" w:rsidRPr="00A9384A" w:rsidRDefault="00053A61" w:rsidP="00502E19">
            <w:pPr>
              <w:rPr>
                <w:b/>
                <w:szCs w:val="21"/>
                <w:lang w:val="de-CH"/>
              </w:rPr>
            </w:pPr>
            <w:moveTo w:id="334" w:author="Tim Bänziger" w:date="2009-07-01T14:52:00Z">
              <w:r w:rsidRPr="00A9384A">
                <w:rPr>
                  <w:b/>
                  <w:szCs w:val="21"/>
                  <w:lang w:val="de-CH"/>
                </w:rPr>
                <w:t>Reservationsanfrage</w:t>
              </w:r>
            </w:moveTo>
          </w:p>
          <w:p w:rsidR="00053A61" w:rsidRDefault="00053A61" w:rsidP="00502E19">
            <w:pPr>
              <w:rPr>
                <w:szCs w:val="21"/>
                <w:lang w:val="de-CH"/>
              </w:rPr>
            </w:pPr>
            <w:moveTo w:id="335" w:author="Tim Bänziger" w:date="2009-07-01T14:52:00Z">
              <w:r w:rsidRPr="00A9384A">
                <w:rPr>
                  <w:szCs w:val="21"/>
                  <w:highlight w:val="yellow"/>
                  <w:lang w:val="de-CH"/>
                </w:rPr>
                <w:t>Wird durch UC 215.001 geliefert werden.</w:t>
              </w:r>
            </w:moveTo>
          </w:p>
          <w:p w:rsidR="00053A61" w:rsidRDefault="00053A61" w:rsidP="00502E19">
            <w:pPr>
              <w:rPr>
                <w:szCs w:val="21"/>
                <w:lang w:val="de-CH"/>
              </w:rPr>
            </w:pPr>
          </w:p>
          <w:p w:rsidR="00053A61" w:rsidRPr="004F452A" w:rsidRDefault="00053A61" w:rsidP="00502E19">
            <w:pPr>
              <w:rPr>
                <w:b/>
                <w:szCs w:val="21"/>
                <w:lang w:val="de-CH"/>
              </w:rPr>
            </w:pPr>
            <w:moveTo w:id="336" w:author="Tim Bänziger" w:date="2009-07-01T14:52:00Z">
              <w:r w:rsidRPr="004F452A">
                <w:rPr>
                  <w:b/>
                  <w:szCs w:val="21"/>
                  <w:lang w:val="de-CH"/>
                </w:rPr>
                <w:t>Reservationen</w:t>
              </w:r>
            </w:moveTo>
          </w:p>
          <w:p w:rsidR="00053A61" w:rsidRDefault="00053A61" w:rsidP="00502E19">
            <w:pPr>
              <w:pStyle w:val="ListParagraph"/>
              <w:numPr>
                <w:ilvl w:val="0"/>
                <w:numId w:val="20"/>
              </w:numPr>
              <w:rPr>
                <w:szCs w:val="21"/>
                <w:lang w:val="de-CH"/>
              </w:rPr>
            </w:pPr>
            <w:moveTo w:id="337" w:author="Tim Bänziger" w:date="2009-07-01T14:52:00Z">
              <w:r>
                <w:rPr>
                  <w:szCs w:val="21"/>
                  <w:lang w:val="de-CH"/>
                </w:rPr>
                <w:t>Bezeichnung</w:t>
              </w:r>
            </w:moveTo>
          </w:p>
          <w:p w:rsidR="00053A61" w:rsidRDefault="00053A61" w:rsidP="00502E19">
            <w:pPr>
              <w:pStyle w:val="ListParagraph"/>
              <w:numPr>
                <w:ilvl w:val="0"/>
                <w:numId w:val="20"/>
              </w:numPr>
              <w:rPr>
                <w:szCs w:val="21"/>
                <w:lang w:val="de-CH"/>
              </w:rPr>
            </w:pPr>
            <w:moveTo w:id="338" w:author="Tim Bänziger" w:date="2009-07-01T14:52:00Z">
              <w:r>
                <w:rPr>
                  <w:szCs w:val="21"/>
                  <w:lang w:val="de-CH"/>
                </w:rPr>
                <w:t>Standort</w:t>
              </w:r>
            </w:moveTo>
          </w:p>
          <w:p w:rsidR="00053A61" w:rsidRDefault="00053A61" w:rsidP="00502E19">
            <w:pPr>
              <w:pStyle w:val="ListParagraph"/>
              <w:numPr>
                <w:ilvl w:val="0"/>
                <w:numId w:val="20"/>
              </w:numPr>
              <w:rPr>
                <w:szCs w:val="21"/>
                <w:lang w:val="de-CH"/>
              </w:rPr>
            </w:pPr>
            <w:moveTo w:id="339" w:author="Tim Bänziger" w:date="2009-07-01T14:52:00Z">
              <w:r>
                <w:rPr>
                  <w:szCs w:val="21"/>
                  <w:lang w:val="de-CH"/>
                </w:rPr>
                <w:t>Start</w:t>
              </w:r>
            </w:moveTo>
          </w:p>
          <w:p w:rsidR="00053A61" w:rsidRDefault="00053A61" w:rsidP="00502E19">
            <w:pPr>
              <w:pStyle w:val="ListParagraph"/>
              <w:numPr>
                <w:ilvl w:val="0"/>
                <w:numId w:val="20"/>
              </w:numPr>
              <w:rPr>
                <w:szCs w:val="21"/>
                <w:lang w:val="de-CH"/>
              </w:rPr>
            </w:pPr>
            <w:moveTo w:id="340" w:author="Tim Bänziger" w:date="2009-07-01T14:52:00Z">
              <w:r>
                <w:rPr>
                  <w:szCs w:val="21"/>
                  <w:lang w:val="de-CH"/>
                </w:rPr>
                <w:t>Ende</w:t>
              </w:r>
            </w:moveTo>
          </w:p>
          <w:p w:rsidR="00053A61" w:rsidRDefault="00053A61" w:rsidP="00502E19">
            <w:pPr>
              <w:pStyle w:val="ListParagraph"/>
              <w:numPr>
                <w:ilvl w:val="0"/>
                <w:numId w:val="20"/>
              </w:numPr>
              <w:rPr>
                <w:szCs w:val="21"/>
                <w:lang w:val="de-CH"/>
              </w:rPr>
            </w:pPr>
            <w:moveTo w:id="341" w:author="Tim Bänziger" w:date="2009-07-01T14:52:00Z">
              <w:r>
                <w:rPr>
                  <w:szCs w:val="21"/>
                  <w:lang w:val="de-CH"/>
                </w:rPr>
                <w:t>Art</w:t>
              </w:r>
            </w:moveTo>
          </w:p>
          <w:p w:rsidR="00053A61" w:rsidRDefault="00053A61" w:rsidP="00502E19">
            <w:pPr>
              <w:pStyle w:val="ListParagraph"/>
              <w:numPr>
                <w:ilvl w:val="0"/>
                <w:numId w:val="20"/>
              </w:numPr>
              <w:rPr>
                <w:szCs w:val="21"/>
                <w:lang w:val="de-CH"/>
              </w:rPr>
            </w:pPr>
            <w:moveTo w:id="342" w:author="Tim Bänziger" w:date="2009-07-01T14:52:00Z">
              <w:r>
                <w:rPr>
                  <w:szCs w:val="21"/>
                  <w:lang w:val="de-CH"/>
                </w:rPr>
                <w:t>Kosten</w:t>
              </w:r>
            </w:moveTo>
          </w:p>
          <w:p w:rsidR="00053A61" w:rsidRDefault="00053A61" w:rsidP="00502E19">
            <w:pPr>
              <w:rPr>
                <w:szCs w:val="21"/>
                <w:lang w:val="de-CH"/>
              </w:rPr>
            </w:pPr>
          </w:p>
          <w:p w:rsidR="00053A61" w:rsidRDefault="00053A61" w:rsidP="00502E19">
            <w:pPr>
              <w:rPr>
                <w:b/>
                <w:szCs w:val="21"/>
                <w:lang w:val="de-CH"/>
              </w:rPr>
            </w:pPr>
            <w:moveTo w:id="343" w:author="Tim Bänziger" w:date="2009-07-01T14:52:00Z">
              <w:r w:rsidRPr="00A5135B">
                <w:rPr>
                  <w:b/>
                  <w:szCs w:val="21"/>
                  <w:lang w:val="de-CH"/>
                </w:rPr>
                <w:t>Dienstleistungen</w:t>
              </w:r>
            </w:moveTo>
          </w:p>
          <w:p w:rsidR="00053A61" w:rsidRPr="00A5135B" w:rsidRDefault="00053A61" w:rsidP="00502E19">
            <w:pPr>
              <w:pStyle w:val="ListParagraph"/>
              <w:numPr>
                <w:ilvl w:val="0"/>
                <w:numId w:val="20"/>
              </w:numPr>
              <w:rPr>
                <w:szCs w:val="21"/>
                <w:lang w:val="de-CH"/>
              </w:rPr>
            </w:pPr>
            <w:moveTo w:id="344" w:author="Tim Bänziger" w:date="2009-07-01T14:52:00Z">
              <w:r w:rsidRPr="00A5135B">
                <w:rPr>
                  <w:szCs w:val="21"/>
                  <w:lang w:val="de-CH"/>
                </w:rPr>
                <w:t>Titel</w:t>
              </w:r>
            </w:moveTo>
          </w:p>
          <w:p w:rsidR="00053A61" w:rsidRPr="00A5135B" w:rsidRDefault="00053A61" w:rsidP="00502E19">
            <w:pPr>
              <w:pStyle w:val="ListParagraph"/>
              <w:numPr>
                <w:ilvl w:val="0"/>
                <w:numId w:val="20"/>
              </w:numPr>
              <w:rPr>
                <w:szCs w:val="21"/>
                <w:lang w:val="de-CH"/>
              </w:rPr>
            </w:pPr>
            <w:moveTo w:id="345" w:author="Tim Bänziger" w:date="2009-07-01T14:52:00Z">
              <w:r w:rsidRPr="00A5135B">
                <w:rPr>
                  <w:szCs w:val="21"/>
                  <w:lang w:val="de-CH"/>
                </w:rPr>
                <w:t>Lieferdatum/Zeit</w:t>
              </w:r>
            </w:moveTo>
          </w:p>
          <w:p w:rsidR="00053A61" w:rsidRPr="00A5135B" w:rsidRDefault="00053A61" w:rsidP="00502E19">
            <w:pPr>
              <w:pStyle w:val="ListParagraph"/>
              <w:numPr>
                <w:ilvl w:val="0"/>
                <w:numId w:val="20"/>
              </w:numPr>
              <w:rPr>
                <w:szCs w:val="21"/>
                <w:lang w:val="de-CH"/>
              </w:rPr>
            </w:pPr>
            <w:moveTo w:id="346" w:author="Tim Bänziger" w:date="2009-07-01T14:52:00Z">
              <w:r w:rsidRPr="00A5135B">
                <w:rPr>
                  <w:szCs w:val="21"/>
                  <w:lang w:val="de-CH"/>
                </w:rPr>
                <w:t>Standort</w:t>
              </w:r>
            </w:moveTo>
          </w:p>
          <w:p w:rsidR="00053A61" w:rsidRPr="00A5135B" w:rsidRDefault="00053A61" w:rsidP="00502E19">
            <w:pPr>
              <w:pStyle w:val="ListParagraph"/>
              <w:numPr>
                <w:ilvl w:val="0"/>
                <w:numId w:val="20"/>
              </w:numPr>
              <w:rPr>
                <w:szCs w:val="21"/>
                <w:lang w:val="de-CH"/>
              </w:rPr>
            </w:pPr>
            <w:moveTo w:id="347" w:author="Tim Bänziger" w:date="2009-07-01T14:52:00Z">
              <w:r w:rsidRPr="00A5135B">
                <w:rPr>
                  <w:szCs w:val="21"/>
                  <w:lang w:val="de-CH"/>
                </w:rPr>
                <w:t>Anz. Teilnehmer</w:t>
              </w:r>
            </w:moveTo>
          </w:p>
          <w:p w:rsidR="00053A61" w:rsidRDefault="00053A61" w:rsidP="00502E19">
            <w:pPr>
              <w:pStyle w:val="ListParagraph"/>
              <w:numPr>
                <w:ilvl w:val="1"/>
                <w:numId w:val="20"/>
              </w:numPr>
              <w:rPr>
                <w:szCs w:val="21"/>
                <w:lang w:val="de-CH"/>
              </w:rPr>
            </w:pPr>
            <w:moveTo w:id="348" w:author="Tim Bänziger" w:date="2009-07-01T14:52:00Z">
              <w:r>
                <w:rPr>
                  <w:szCs w:val="21"/>
                  <w:lang w:val="de-CH"/>
                </w:rPr>
                <w:t>Menge</w:t>
              </w:r>
            </w:moveTo>
          </w:p>
          <w:p w:rsidR="00053A61" w:rsidRDefault="00053A61" w:rsidP="00502E19">
            <w:pPr>
              <w:pStyle w:val="ListParagraph"/>
              <w:numPr>
                <w:ilvl w:val="1"/>
                <w:numId w:val="20"/>
              </w:numPr>
              <w:rPr>
                <w:szCs w:val="21"/>
                <w:lang w:val="de-CH"/>
              </w:rPr>
            </w:pPr>
            <w:moveTo w:id="349" w:author="Tim Bänziger" w:date="2009-07-01T14:52:00Z">
              <w:r>
                <w:rPr>
                  <w:szCs w:val="21"/>
                  <w:lang w:val="de-CH"/>
                </w:rPr>
                <w:t>Artikel Nr.</w:t>
              </w:r>
            </w:moveTo>
          </w:p>
          <w:p w:rsidR="00053A61" w:rsidRDefault="00053A61" w:rsidP="00502E19">
            <w:pPr>
              <w:pStyle w:val="ListParagraph"/>
              <w:numPr>
                <w:ilvl w:val="1"/>
                <w:numId w:val="20"/>
              </w:numPr>
              <w:rPr>
                <w:szCs w:val="21"/>
                <w:lang w:val="de-CH"/>
              </w:rPr>
            </w:pPr>
            <w:moveTo w:id="350" w:author="Tim Bänziger" w:date="2009-07-01T14:52:00Z">
              <w:r>
                <w:rPr>
                  <w:szCs w:val="21"/>
                  <w:lang w:val="de-CH"/>
                </w:rPr>
                <w:t>Bezeichnung</w:t>
              </w:r>
            </w:moveTo>
          </w:p>
          <w:p w:rsidR="00053A61" w:rsidRPr="00A5135B" w:rsidRDefault="00053A61" w:rsidP="00502E19">
            <w:pPr>
              <w:pStyle w:val="ListParagraph"/>
              <w:numPr>
                <w:ilvl w:val="1"/>
                <w:numId w:val="20"/>
              </w:numPr>
              <w:rPr>
                <w:szCs w:val="21"/>
                <w:lang w:val="de-CH"/>
              </w:rPr>
            </w:pPr>
            <w:moveTo w:id="351" w:author="Tim Bänziger" w:date="2009-07-01T14:52:00Z">
              <w:r>
                <w:rPr>
                  <w:szCs w:val="21"/>
                  <w:lang w:val="de-CH"/>
                </w:rPr>
                <w:t>Total (Menge x EP)</w:t>
              </w:r>
            </w:moveTo>
          </w:p>
          <w:p w:rsidR="00053A61" w:rsidRDefault="00053A61" w:rsidP="00502E19">
            <w:pPr>
              <w:rPr>
                <w:szCs w:val="21"/>
                <w:lang w:val="de-CH"/>
              </w:rPr>
            </w:pPr>
          </w:p>
          <w:p w:rsidR="00053A61" w:rsidRPr="00A5135B" w:rsidRDefault="00053A61" w:rsidP="00502E19">
            <w:pPr>
              <w:rPr>
                <w:b/>
                <w:szCs w:val="21"/>
                <w:lang w:val="de-CH"/>
              </w:rPr>
            </w:pPr>
            <w:moveTo w:id="352" w:author="Tim Bänziger" w:date="2009-07-01T14:52:00Z">
              <w:r w:rsidRPr="00A5135B">
                <w:rPr>
                  <w:b/>
                  <w:szCs w:val="21"/>
                  <w:lang w:val="de-CH"/>
                </w:rPr>
                <w:t>Teilnehmer</w:t>
              </w:r>
            </w:moveTo>
          </w:p>
          <w:p w:rsidR="00053A61" w:rsidRDefault="00053A61" w:rsidP="00502E19">
            <w:pPr>
              <w:pStyle w:val="ListParagraph"/>
              <w:numPr>
                <w:ilvl w:val="0"/>
                <w:numId w:val="20"/>
              </w:numPr>
              <w:rPr>
                <w:szCs w:val="21"/>
                <w:lang w:val="de-CH"/>
              </w:rPr>
            </w:pPr>
            <w:moveTo w:id="353" w:author="Tim Bänziger" w:date="2009-07-01T14:52:00Z">
              <w:r>
                <w:rPr>
                  <w:szCs w:val="21"/>
                  <w:lang w:val="de-CH"/>
                </w:rPr>
                <w:t>Teilnehmer (Vorname, Name, E-Mail)</w:t>
              </w:r>
            </w:moveTo>
          </w:p>
          <w:p w:rsidR="00053A61" w:rsidRPr="00A5135B" w:rsidRDefault="00053A61" w:rsidP="00502E19">
            <w:pPr>
              <w:pStyle w:val="ListParagraph"/>
              <w:numPr>
                <w:ilvl w:val="0"/>
                <w:numId w:val="20"/>
              </w:numPr>
              <w:rPr>
                <w:szCs w:val="21"/>
                <w:lang w:val="de-CH"/>
              </w:rPr>
            </w:pPr>
            <w:moveTo w:id="354" w:author="Tim Bänziger" w:date="2009-07-01T14:52:00Z">
              <w:r>
                <w:rPr>
                  <w:szCs w:val="21"/>
                  <w:lang w:val="de-CH"/>
                </w:rPr>
                <w:t>Status</w:t>
              </w:r>
            </w:moveTo>
          </w:p>
          <w:p w:rsidR="00053A61" w:rsidRPr="00C32FED" w:rsidRDefault="00053A61" w:rsidP="00502E19">
            <w:pPr>
              <w:rPr>
                <w:szCs w:val="21"/>
                <w:lang w:val="de-CH"/>
              </w:rPr>
            </w:pPr>
          </w:p>
          <w:p w:rsidR="00053A61" w:rsidRPr="00C32FED" w:rsidRDefault="00053A61" w:rsidP="00502E19">
            <w:pPr>
              <w:rPr>
                <w:szCs w:val="21"/>
                <w:lang w:val="de-CH"/>
              </w:rPr>
            </w:pPr>
            <w:moveTo w:id="355" w:author="Tim Bänziger" w:date="2009-07-01T14:52:00Z">
              <w:r w:rsidRPr="00C32FED">
                <w:rPr>
                  <w:szCs w:val="21"/>
                  <w:lang w:val="de-CH"/>
                </w:rPr>
                <w:t xml:space="preserve">Buttons: </w:t>
              </w:r>
            </w:moveTo>
          </w:p>
          <w:p w:rsidR="00053A61" w:rsidRPr="00C32FED" w:rsidRDefault="00053A61" w:rsidP="00502E19">
            <w:pPr>
              <w:rPr>
                <w:szCs w:val="21"/>
                <w:lang w:val="de-CH"/>
              </w:rPr>
            </w:pPr>
            <w:moveTo w:id="356" w:author="Tim Bänziger" w:date="2009-07-01T14:52:00Z">
              <w:r w:rsidRPr="00007D36">
                <w:rPr>
                  <w:szCs w:val="21"/>
                </w:rPr>
                <w:sym w:font="Wingdings" w:char="F0E0"/>
              </w:r>
              <w:r w:rsidRPr="00C32FED">
                <w:rPr>
                  <w:szCs w:val="21"/>
                  <w:lang w:val="de-CH"/>
                </w:rPr>
                <w:t xml:space="preserve"> Anlass </w:t>
              </w:r>
              <w:r>
                <w:rPr>
                  <w:szCs w:val="21"/>
                  <w:lang w:val="de-CH"/>
                </w:rPr>
                <w:t>Drucken</w:t>
              </w:r>
            </w:moveTo>
          </w:p>
          <w:p w:rsidR="00053A61" w:rsidRPr="00007D36" w:rsidRDefault="00053A61" w:rsidP="00502E19">
            <w:pPr>
              <w:rPr>
                <w:b/>
                <w:lang w:val="de-DE"/>
              </w:rPr>
            </w:pPr>
          </w:p>
        </w:tc>
        <w:tc>
          <w:tcPr>
            <w:tcW w:w="5387" w:type="dxa"/>
          </w:tcPr>
          <w:p w:rsidR="00053A61" w:rsidRDefault="00053A61" w:rsidP="00502E19">
            <w:pPr>
              <w:tabs>
                <w:tab w:val="left" w:pos="5220"/>
              </w:tabs>
              <w:rPr>
                <w:lang w:val="de-DE"/>
              </w:rPr>
            </w:pPr>
          </w:p>
          <w:p w:rsidR="00053A61" w:rsidRPr="00A9384A" w:rsidRDefault="00053A61" w:rsidP="00502E19">
            <w:pPr>
              <w:tabs>
                <w:tab w:val="left" w:pos="5220"/>
              </w:tabs>
              <w:rPr>
                <w:highlight w:val="yellow"/>
                <w:lang w:val="de-DE"/>
              </w:rPr>
            </w:pPr>
            <w:moveTo w:id="357" w:author="Tim Bänziger" w:date="2009-07-01T14:52:00Z">
              <w:r w:rsidRPr="00A9384A">
                <w:rPr>
                  <w:highlight w:val="yellow"/>
                  <w:lang w:val="de-DE"/>
                </w:rPr>
                <w:t>Auf Klick des Labels „Reservationsanfrage anzeigen“, werden die Reservationsanfrage Daten (werden in UC 215.001 spezifiziert) angezeigt.</w:t>
              </w:r>
            </w:moveTo>
          </w:p>
          <w:p w:rsidR="00053A61" w:rsidRDefault="00053A61" w:rsidP="00502E19">
            <w:pPr>
              <w:tabs>
                <w:tab w:val="left" w:pos="5220"/>
              </w:tabs>
              <w:rPr>
                <w:lang w:val="de-DE"/>
              </w:rPr>
            </w:pPr>
            <w:moveTo w:id="358" w:author="Tim Bänziger" w:date="2009-07-01T14:52:00Z">
              <w:r w:rsidRPr="00A9384A">
                <w:rPr>
                  <w:highlight w:val="yellow"/>
                  <w:lang w:val="de-DE"/>
                </w:rPr>
                <w:t>Das Label „Reservationsanfrage anzeigen“ wird nur ang</w:t>
              </w:r>
              <w:r w:rsidRPr="00A9384A">
                <w:rPr>
                  <w:highlight w:val="yellow"/>
                  <w:lang w:val="de-DE"/>
                </w:rPr>
                <w:t>e</w:t>
              </w:r>
              <w:r w:rsidRPr="00A9384A">
                <w:rPr>
                  <w:highlight w:val="yellow"/>
                  <w:lang w:val="de-DE"/>
                </w:rPr>
                <w:t>zeigt, wenn ein Event auf Grund einer Reservationsanfr</w:t>
              </w:r>
              <w:r w:rsidRPr="00A9384A">
                <w:rPr>
                  <w:highlight w:val="yellow"/>
                  <w:lang w:val="de-DE"/>
                </w:rPr>
                <w:t>a</w:t>
              </w:r>
              <w:r w:rsidRPr="00A9384A">
                <w:rPr>
                  <w:highlight w:val="yellow"/>
                  <w:lang w:val="de-DE"/>
                </w:rPr>
                <w:t>ge erstellt wurde (wird in UC 215.001 definiert werden)</w:t>
              </w:r>
            </w:moveTo>
          </w:p>
          <w:p w:rsidR="00053A61" w:rsidRDefault="00053A61" w:rsidP="00502E19">
            <w:pPr>
              <w:tabs>
                <w:tab w:val="left" w:pos="5220"/>
              </w:tabs>
              <w:rPr>
                <w:lang w:val="de-DE"/>
              </w:rPr>
            </w:pPr>
          </w:p>
          <w:p w:rsidR="00053A61" w:rsidRPr="00A5135B" w:rsidRDefault="00053A61" w:rsidP="00502E19">
            <w:pPr>
              <w:tabs>
                <w:tab w:val="left" w:pos="5220"/>
              </w:tabs>
              <w:rPr>
                <w:b/>
                <w:lang w:val="de-DE"/>
              </w:rPr>
            </w:pPr>
            <w:moveTo w:id="359" w:author="Tim Bänziger" w:date="2009-07-01T14:52:00Z">
              <w:r w:rsidRPr="00A5135B">
                <w:rPr>
                  <w:b/>
                  <w:lang w:val="de-DE"/>
                </w:rPr>
                <w:t>Reservationen</w:t>
              </w:r>
            </w:moveTo>
          </w:p>
          <w:p w:rsidR="00053A61" w:rsidRDefault="00053A61" w:rsidP="00502E19">
            <w:pPr>
              <w:tabs>
                <w:tab w:val="left" w:pos="5220"/>
              </w:tabs>
              <w:rPr>
                <w:lang w:val="de-DE"/>
              </w:rPr>
            </w:pPr>
            <w:moveTo w:id="360" w:author="Tim Bänziger" w:date="2009-07-01T14:52:00Z">
              <w:r>
                <w:rPr>
                  <w:lang w:val="de-DE"/>
                </w:rPr>
                <w:t>Es werden nur die Masterreservationen angezeigt.</w:t>
              </w:r>
            </w:moveTo>
          </w:p>
          <w:p w:rsidR="00053A61" w:rsidRDefault="00053A61" w:rsidP="00502E19">
            <w:pPr>
              <w:tabs>
                <w:tab w:val="left" w:pos="5220"/>
              </w:tabs>
              <w:rPr>
                <w:lang w:val="de-DE"/>
              </w:rPr>
            </w:pPr>
          </w:p>
          <w:p w:rsidR="00053A61" w:rsidRPr="00A5135B" w:rsidRDefault="00053A61" w:rsidP="00502E19">
            <w:pPr>
              <w:tabs>
                <w:tab w:val="left" w:pos="5220"/>
              </w:tabs>
              <w:rPr>
                <w:b/>
                <w:lang w:val="de-DE"/>
              </w:rPr>
            </w:pPr>
            <w:moveTo w:id="361" w:author="Tim Bänziger" w:date="2009-07-01T14:52:00Z">
              <w:r w:rsidRPr="00A5135B">
                <w:rPr>
                  <w:b/>
                  <w:lang w:val="de-DE"/>
                </w:rPr>
                <w:t>Dienstleistungen</w:t>
              </w:r>
            </w:moveTo>
          </w:p>
          <w:p w:rsidR="00053A61" w:rsidRPr="00007D36" w:rsidRDefault="00053A61" w:rsidP="00502E19">
            <w:pPr>
              <w:tabs>
                <w:tab w:val="left" w:pos="5220"/>
              </w:tabs>
              <w:rPr>
                <w:lang w:val="de-DE"/>
              </w:rPr>
            </w:pPr>
            <w:moveTo w:id="362" w:author="Tim Bänziger" w:date="2009-07-01T14:52:00Z">
              <w:r>
                <w:rPr>
                  <w:lang w:val="de-DE"/>
                </w:rPr>
                <w:t>Die Darstellung der Dienstleistungen kann gruppiert erfo</w:t>
              </w:r>
              <w:r>
                <w:rPr>
                  <w:lang w:val="de-DE"/>
                </w:rPr>
                <w:t>l</w:t>
              </w:r>
              <w:r>
                <w:rPr>
                  <w:lang w:val="de-DE"/>
                </w:rPr>
                <w:t xml:space="preserve">gen. Immer eine Bestellung (mit Titel, Standort, etc.) und dann die dazugehörigen Optionen (Menge, </w:t>
              </w:r>
              <w:proofErr w:type="spellStart"/>
              <w:r>
                <w:rPr>
                  <w:lang w:val="de-DE"/>
                </w:rPr>
                <w:t>Artikelnr</w:t>
              </w:r>
              <w:proofErr w:type="spellEnd"/>
              <w:r>
                <w:rPr>
                  <w:lang w:val="de-DE"/>
                </w:rPr>
                <w:t>. Bez., etc.)</w:t>
              </w:r>
            </w:moveTo>
          </w:p>
        </w:tc>
      </w:tr>
      <w:tr w:rsidR="00053A61" w:rsidRPr="00D6618B" w:rsidTr="00502E19">
        <w:tc>
          <w:tcPr>
            <w:tcW w:w="9464" w:type="dxa"/>
            <w:gridSpan w:val="2"/>
          </w:tcPr>
          <w:p w:rsidR="00053A61" w:rsidRPr="00007D36" w:rsidRDefault="00053A61" w:rsidP="00502E19">
            <w:pPr>
              <w:tabs>
                <w:tab w:val="left" w:pos="5220"/>
              </w:tabs>
              <w:rPr>
                <w:lang w:val="de-DE"/>
              </w:rPr>
            </w:pPr>
            <w:moveTo w:id="363" w:author="Tim Bänziger" w:date="2009-07-01T14:52:00Z">
              <w:r>
                <w:rPr>
                  <w:noProof/>
                  <w:lang w:val="de-CH" w:eastAsia="de-CH"/>
                </w:rPr>
                <w:drawing>
                  <wp:inline distT="0" distB="0" distL="0" distR="0">
                    <wp:extent cx="5872480" cy="4713605"/>
                    <wp:effectExtent l="19050" t="0" r="0" b="0"/>
                    <wp:docPr id="18" name="Picture 18" descr="Event_Zusammenfassung.jp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Event_Zusammenfassung.jpg"/>
                            <pic:cNvPicPr/>
                          </pic:nvPicPr>
                          <pic:blipFill>
                            <a:blip r:embed="rId24" cstate="print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872480" cy="471360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moveTo>
          </w:p>
        </w:tc>
      </w:tr>
    </w:tbl>
    <w:p w:rsidR="00053A61" w:rsidRPr="00007D36" w:rsidRDefault="00053A61" w:rsidP="00053A61">
      <w:pPr>
        <w:rPr>
          <w:lang w:val="de-DE"/>
        </w:rPr>
      </w:pPr>
    </w:p>
    <w:p w:rsidR="00053A61" w:rsidRPr="00007D36" w:rsidRDefault="00053A61" w:rsidP="00053A61">
      <w:pPr>
        <w:rPr>
          <w:lang w:val="de-DE"/>
        </w:rPr>
      </w:pPr>
      <w:moveToRangeStart w:id="364" w:author="Tim Bänziger" w:date="2009-07-01T14:54:00Z" w:name="move234223410"/>
      <w:moveToRangeEnd w:id="311"/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077"/>
        <w:gridCol w:w="5387"/>
      </w:tblGrid>
      <w:tr w:rsidR="00053A61" w:rsidRPr="009E359C" w:rsidTr="00502E19">
        <w:tc>
          <w:tcPr>
            <w:tcW w:w="9464" w:type="dxa"/>
            <w:gridSpan w:val="2"/>
          </w:tcPr>
          <w:p w:rsidR="00053A61" w:rsidRPr="00D6618B" w:rsidRDefault="00053A61" w:rsidP="00502E19">
            <w:pPr>
              <w:tabs>
                <w:tab w:val="left" w:pos="5220"/>
              </w:tabs>
              <w:rPr>
                <w:smallCaps/>
                <w:lang w:val="de-CH"/>
              </w:rPr>
            </w:pPr>
            <w:moveTo w:id="365" w:author="Tim Bänziger" w:date="2009-07-01T14:54:00Z">
              <w:r w:rsidRPr="00007D36">
                <w:rPr>
                  <w:b/>
                  <w:bCs/>
                  <w:sz w:val="32"/>
                  <w:lang w:val="de-DE"/>
                </w:rPr>
                <w:t xml:space="preserve">Schritt </w:t>
              </w:r>
              <w:del w:id="366" w:author="Tim Bänziger" w:date="2009-07-01T14:55:00Z">
                <w:r w:rsidDel="001C089C">
                  <w:rPr>
                    <w:b/>
                    <w:bCs/>
                    <w:sz w:val="32"/>
                    <w:lang w:val="de-DE"/>
                  </w:rPr>
                  <w:delText>10</w:delText>
                </w:r>
              </w:del>
            </w:moveTo>
            <w:ins w:id="367" w:author="Tim Bänziger" w:date="2009-07-01T14:55:00Z">
              <w:r w:rsidR="001C089C">
                <w:rPr>
                  <w:b/>
                  <w:bCs/>
                  <w:sz w:val="32"/>
                  <w:lang w:val="de-DE"/>
                </w:rPr>
                <w:t>13</w:t>
              </w:r>
            </w:ins>
            <w:moveTo w:id="368" w:author="Tim Bänziger" w:date="2009-07-01T14:54:00Z">
              <w:r w:rsidRPr="00007D36">
                <w:rPr>
                  <w:b/>
                  <w:bCs/>
                  <w:sz w:val="32"/>
                  <w:lang w:val="de-DE"/>
                </w:rPr>
                <w:t xml:space="preserve"> </w:t>
              </w:r>
              <w:r>
                <w:rPr>
                  <w:b/>
                  <w:bCs/>
                  <w:sz w:val="21"/>
                  <w:szCs w:val="21"/>
                  <w:lang w:val="de-DE"/>
                </w:rPr>
                <w:t>–</w:t>
              </w:r>
              <w:r w:rsidRPr="00007D36">
                <w:rPr>
                  <w:sz w:val="21"/>
                  <w:szCs w:val="21"/>
                  <w:lang w:val="de-DE"/>
                </w:rPr>
                <w:t xml:space="preserve"> </w:t>
              </w:r>
              <w:r>
                <w:rPr>
                  <w:sz w:val="21"/>
                  <w:szCs w:val="21"/>
                  <w:lang w:val="de-CH"/>
                </w:rPr>
                <w:t>Benutzer kann Anlass in Kalenderform anzeigen</w:t>
              </w:r>
            </w:moveTo>
          </w:p>
          <w:p w:rsidR="00053A61" w:rsidRPr="00D6618B" w:rsidRDefault="00053A61" w:rsidP="00502E19">
            <w:pPr>
              <w:tabs>
                <w:tab w:val="left" w:pos="5220"/>
              </w:tabs>
              <w:rPr>
                <w:lang w:val="de-CH"/>
              </w:rPr>
            </w:pPr>
          </w:p>
        </w:tc>
      </w:tr>
      <w:tr w:rsidR="00053A61" w:rsidRPr="009E359C" w:rsidTr="00502E19">
        <w:tc>
          <w:tcPr>
            <w:tcW w:w="9464" w:type="dxa"/>
            <w:gridSpan w:val="2"/>
          </w:tcPr>
          <w:p w:rsidR="00053A61" w:rsidRPr="00007D36" w:rsidRDefault="00053A61" w:rsidP="00502E19">
            <w:pPr>
              <w:rPr>
                <w:lang w:val="de-DE"/>
              </w:rPr>
            </w:pPr>
            <w:moveTo w:id="369" w:author="Tim Bänziger" w:date="2009-07-01T14:54:00Z">
              <w:r w:rsidRPr="00007D36">
                <w:rPr>
                  <w:b/>
                  <w:lang w:val="de-DE"/>
                </w:rPr>
                <w:t>Beschreibung</w:t>
              </w:r>
            </w:moveTo>
          </w:p>
          <w:p w:rsidR="00053A61" w:rsidRDefault="00053A61" w:rsidP="00502E19">
            <w:pPr>
              <w:rPr>
                <w:lang w:val="de-DE"/>
              </w:rPr>
            </w:pPr>
            <w:moveTo w:id="370" w:author="Tim Bänziger" w:date="2009-07-01T14:54:00Z">
              <w:r>
                <w:rPr>
                  <w:lang w:val="de-DE"/>
                </w:rPr>
                <w:t>Benutzer kann auf Tab „Anlass Kalender“ navigieren und erhält eine Übersicht über seinen Anlass und alle gebuchten Reservationen und Dienstleistungen.</w:t>
              </w:r>
            </w:moveTo>
          </w:p>
          <w:p w:rsidR="00053A61" w:rsidRDefault="00053A61" w:rsidP="00502E19">
            <w:pPr>
              <w:rPr>
                <w:lang w:val="de-DE"/>
              </w:rPr>
            </w:pPr>
          </w:p>
          <w:p w:rsidR="00053A61" w:rsidRDefault="00053A61" w:rsidP="00502E19">
            <w:pPr>
              <w:rPr>
                <w:lang w:val="de-DE"/>
              </w:rPr>
            </w:pPr>
            <w:moveTo w:id="371" w:author="Tim Bänziger" w:date="2009-07-01T14:54:00Z">
              <w:r>
                <w:rPr>
                  <w:lang w:val="de-DE"/>
                </w:rPr>
                <w:t>Der Anlass Kalender besteht aus zwei Hauptkomponenten:</w:t>
              </w:r>
            </w:moveTo>
          </w:p>
          <w:p w:rsidR="00053A61" w:rsidRDefault="00053A61" w:rsidP="00502E19">
            <w:pPr>
              <w:pStyle w:val="ListParagraph"/>
              <w:numPr>
                <w:ilvl w:val="0"/>
                <w:numId w:val="18"/>
              </w:numPr>
              <w:rPr>
                <w:lang w:val="de-DE"/>
              </w:rPr>
            </w:pPr>
            <w:moveTo w:id="372" w:author="Tim Bänziger" w:date="2009-07-01T14:54:00Z">
              <w:r>
                <w:rPr>
                  <w:lang w:val="de-DE"/>
                </w:rPr>
                <w:t>Zeitlinie des ganzen Events</w:t>
              </w:r>
            </w:moveTo>
          </w:p>
          <w:p w:rsidR="00053A61" w:rsidRPr="00B65798" w:rsidRDefault="00053A61" w:rsidP="00502E19">
            <w:pPr>
              <w:pStyle w:val="ListParagraph"/>
              <w:numPr>
                <w:ilvl w:val="0"/>
                <w:numId w:val="18"/>
              </w:numPr>
              <w:rPr>
                <w:lang w:val="de-DE"/>
              </w:rPr>
            </w:pPr>
            <w:moveTo w:id="373" w:author="Tim Bänziger" w:date="2009-07-01T14:54:00Z">
              <w:r>
                <w:rPr>
                  <w:lang w:val="de-DE"/>
                </w:rPr>
                <w:t>Wochenkalender</w:t>
              </w:r>
            </w:moveTo>
          </w:p>
          <w:p w:rsidR="00053A61" w:rsidRDefault="00053A61" w:rsidP="00502E19">
            <w:pPr>
              <w:rPr>
                <w:lang w:val="de-DE"/>
              </w:rPr>
            </w:pPr>
          </w:p>
          <w:p w:rsidR="00053A61" w:rsidRDefault="00053A61" w:rsidP="00502E19">
            <w:pPr>
              <w:rPr>
                <w:lang w:val="de-DE"/>
              </w:rPr>
            </w:pPr>
            <w:moveTo w:id="374" w:author="Tim Bänziger" w:date="2009-07-01T14:54:00Z">
              <w:r>
                <w:rPr>
                  <w:lang w:val="de-DE"/>
                </w:rPr>
                <w:t>Nachstehend sind die Details und Funktionalitäten exakt beschrieben:</w:t>
              </w:r>
            </w:moveTo>
          </w:p>
          <w:p w:rsidR="00053A61" w:rsidRPr="00007D36" w:rsidRDefault="00053A61" w:rsidP="00502E19">
            <w:pPr>
              <w:rPr>
                <w:lang w:val="de-DE"/>
              </w:rPr>
            </w:pPr>
          </w:p>
        </w:tc>
      </w:tr>
      <w:tr w:rsidR="00053A61" w:rsidRPr="00007D36" w:rsidTr="00502E19">
        <w:tc>
          <w:tcPr>
            <w:tcW w:w="4077" w:type="dxa"/>
          </w:tcPr>
          <w:p w:rsidR="00053A61" w:rsidRPr="00007D36" w:rsidRDefault="00053A61" w:rsidP="00502E19">
            <w:pPr>
              <w:rPr>
                <w:b/>
                <w:lang w:val="de-DE"/>
              </w:rPr>
            </w:pPr>
            <w:moveTo w:id="375" w:author="Tim Bänziger" w:date="2009-07-01T14:54:00Z">
              <w:r w:rsidRPr="00007D36">
                <w:rPr>
                  <w:b/>
                  <w:lang w:val="de-DE"/>
                </w:rPr>
                <w:t>Controls</w:t>
              </w:r>
            </w:moveTo>
          </w:p>
        </w:tc>
        <w:tc>
          <w:tcPr>
            <w:tcW w:w="5387" w:type="dxa"/>
          </w:tcPr>
          <w:p w:rsidR="00053A61" w:rsidRPr="00007D36" w:rsidRDefault="00053A61" w:rsidP="00502E19">
            <w:pPr>
              <w:rPr>
                <w:b/>
                <w:lang w:val="de-DE"/>
              </w:rPr>
            </w:pPr>
            <w:moveTo w:id="376" w:author="Tim Bänziger" w:date="2009-07-01T14:54:00Z">
              <w:r w:rsidRPr="00007D36">
                <w:rPr>
                  <w:b/>
                  <w:lang w:val="de-DE"/>
                </w:rPr>
                <w:t>Regeln und Bedingungen</w:t>
              </w:r>
            </w:moveTo>
          </w:p>
        </w:tc>
      </w:tr>
      <w:tr w:rsidR="00053A61" w:rsidRPr="009E359C" w:rsidTr="00502E19">
        <w:tc>
          <w:tcPr>
            <w:tcW w:w="4077" w:type="dxa"/>
          </w:tcPr>
          <w:p w:rsidR="00053A61" w:rsidRDefault="00053A61" w:rsidP="00502E19">
            <w:pPr>
              <w:rPr>
                <w:b/>
                <w:lang w:val="de-DE"/>
              </w:rPr>
            </w:pPr>
          </w:p>
          <w:p w:rsidR="00053A61" w:rsidRPr="00007D36" w:rsidRDefault="00053A61" w:rsidP="00502E19">
            <w:pPr>
              <w:rPr>
                <w:b/>
                <w:lang w:val="de-DE"/>
              </w:rPr>
            </w:pPr>
            <w:moveTo w:id="377" w:author="Tim Bänziger" w:date="2009-07-01T14:54:00Z">
              <w:r>
                <w:rPr>
                  <w:b/>
                  <w:lang w:val="de-DE"/>
                </w:rPr>
                <w:t>Zeitlinie</w:t>
              </w:r>
            </w:moveTo>
          </w:p>
          <w:p w:rsidR="00053A61" w:rsidRPr="000F0EEE" w:rsidRDefault="00053A61" w:rsidP="00502E19">
            <w:pPr>
              <w:numPr>
                <w:ilvl w:val="0"/>
                <w:numId w:val="5"/>
              </w:numPr>
              <w:spacing w:line="260" w:lineRule="atLeast"/>
              <w:jc w:val="both"/>
              <w:rPr>
                <w:b/>
                <w:lang w:val="de-DE"/>
              </w:rPr>
            </w:pPr>
            <w:moveTo w:id="378" w:author="Tim Bänziger" w:date="2009-07-01T14:54:00Z">
              <w:r w:rsidRPr="000F0EEE">
                <w:t xml:space="preserve">Symbol </w:t>
              </w:r>
              <w:proofErr w:type="spellStart"/>
              <w:r w:rsidRPr="000F0EEE">
                <w:t>für</w:t>
              </w:r>
              <w:proofErr w:type="spellEnd"/>
              <w:r w:rsidRPr="000F0EEE">
                <w:t xml:space="preserve"> </w:t>
              </w:r>
              <w:proofErr w:type="spellStart"/>
              <w:r w:rsidRPr="000F0EEE">
                <w:t>Raumreservation</w:t>
              </w:r>
              <w:proofErr w:type="spellEnd"/>
            </w:moveTo>
          </w:p>
          <w:p w:rsidR="00053A61" w:rsidRPr="000F0EEE" w:rsidRDefault="00053A61" w:rsidP="00502E19">
            <w:pPr>
              <w:numPr>
                <w:ilvl w:val="0"/>
                <w:numId w:val="5"/>
              </w:numPr>
              <w:spacing w:line="260" w:lineRule="atLeast"/>
              <w:jc w:val="both"/>
              <w:rPr>
                <w:b/>
                <w:lang w:val="de-DE"/>
              </w:rPr>
            </w:pPr>
            <w:moveTo w:id="379" w:author="Tim Bänziger" w:date="2009-07-01T14:54:00Z">
              <w:r w:rsidRPr="000F0EEE">
                <w:t xml:space="preserve">Symbol </w:t>
              </w:r>
              <w:proofErr w:type="spellStart"/>
              <w:r w:rsidRPr="000F0EEE">
                <w:t>für</w:t>
              </w:r>
              <w:proofErr w:type="spellEnd"/>
              <w:r w:rsidRPr="000F0EEE">
                <w:t xml:space="preserve"> </w:t>
              </w:r>
              <w:proofErr w:type="spellStart"/>
              <w:r w:rsidRPr="000F0EEE">
                <w:t>Equipmentreservation</w:t>
              </w:r>
              <w:proofErr w:type="spellEnd"/>
            </w:moveTo>
          </w:p>
          <w:p w:rsidR="00053A61" w:rsidRPr="000F0EEE" w:rsidRDefault="00053A61" w:rsidP="00502E19">
            <w:pPr>
              <w:numPr>
                <w:ilvl w:val="0"/>
                <w:numId w:val="5"/>
              </w:numPr>
              <w:spacing w:line="260" w:lineRule="atLeast"/>
              <w:jc w:val="both"/>
              <w:rPr>
                <w:b/>
                <w:lang w:val="de-DE"/>
              </w:rPr>
            </w:pPr>
            <w:moveTo w:id="380" w:author="Tim Bänziger" w:date="2009-07-01T14:54:00Z">
              <w:r w:rsidRPr="000F0EEE">
                <w:t xml:space="preserve">Symbol </w:t>
              </w:r>
              <w:proofErr w:type="spellStart"/>
              <w:r w:rsidRPr="000F0EEE">
                <w:t>für</w:t>
              </w:r>
              <w:proofErr w:type="spellEnd"/>
              <w:r w:rsidRPr="000F0EEE">
                <w:t xml:space="preserve"> </w:t>
              </w:r>
              <w:proofErr w:type="spellStart"/>
              <w:r w:rsidRPr="000F0EEE">
                <w:t>Parplatzreservation</w:t>
              </w:r>
              <w:proofErr w:type="spellEnd"/>
            </w:moveTo>
          </w:p>
          <w:p w:rsidR="00053A61" w:rsidRPr="000F0EEE" w:rsidRDefault="00053A61" w:rsidP="00502E19">
            <w:pPr>
              <w:numPr>
                <w:ilvl w:val="0"/>
                <w:numId w:val="5"/>
              </w:numPr>
              <w:spacing w:line="260" w:lineRule="atLeast"/>
              <w:jc w:val="both"/>
              <w:rPr>
                <w:b/>
                <w:lang w:val="de-DE"/>
              </w:rPr>
            </w:pPr>
            <w:moveTo w:id="381" w:author="Tim Bänziger" w:date="2009-07-01T14:54:00Z">
              <w:r w:rsidRPr="000F0EEE">
                <w:t xml:space="preserve">Symbol </w:t>
              </w:r>
              <w:proofErr w:type="spellStart"/>
              <w:r w:rsidRPr="000F0EEE">
                <w:t>für</w:t>
              </w:r>
              <w:proofErr w:type="spellEnd"/>
              <w:r w:rsidRPr="000F0EEE">
                <w:t xml:space="preserve"> </w:t>
              </w:r>
              <w:proofErr w:type="spellStart"/>
              <w:r w:rsidRPr="000F0EEE">
                <w:t>Dienstleistungsreserv</w:t>
              </w:r>
              <w:r w:rsidRPr="000F0EEE">
                <w:t>a</w:t>
              </w:r>
              <w:r w:rsidRPr="000F0EEE">
                <w:t>tion</w:t>
              </w:r>
              <w:proofErr w:type="spellEnd"/>
            </w:moveTo>
          </w:p>
          <w:p w:rsidR="00053A61" w:rsidRPr="000F0EEE" w:rsidRDefault="00053A61" w:rsidP="00502E19">
            <w:pPr>
              <w:numPr>
                <w:ilvl w:val="0"/>
                <w:numId w:val="5"/>
              </w:numPr>
              <w:spacing w:line="260" w:lineRule="atLeast"/>
              <w:jc w:val="both"/>
              <w:rPr>
                <w:b/>
                <w:lang w:val="de-DE"/>
              </w:rPr>
            </w:pPr>
            <w:proofErr w:type="spellStart"/>
            <w:moveTo w:id="382" w:author="Tim Bänziger" w:date="2009-07-01T14:54:00Z">
              <w:r w:rsidRPr="000F0EEE">
                <w:t>Stardatum</w:t>
              </w:r>
              <w:proofErr w:type="spellEnd"/>
              <w:r w:rsidRPr="000F0EEE">
                <w:t>/</w:t>
              </w:r>
              <w:proofErr w:type="spellStart"/>
              <w:r w:rsidRPr="000F0EEE">
                <w:t>Zeit</w:t>
              </w:r>
              <w:proofErr w:type="spellEnd"/>
            </w:moveTo>
          </w:p>
          <w:p w:rsidR="00053A61" w:rsidRPr="000F0EEE" w:rsidRDefault="00053A61" w:rsidP="00502E19">
            <w:pPr>
              <w:numPr>
                <w:ilvl w:val="0"/>
                <w:numId w:val="5"/>
              </w:numPr>
              <w:spacing w:line="260" w:lineRule="atLeast"/>
              <w:jc w:val="both"/>
              <w:rPr>
                <w:b/>
                <w:lang w:val="de-DE"/>
              </w:rPr>
            </w:pPr>
            <w:proofErr w:type="spellStart"/>
            <w:moveTo w:id="383" w:author="Tim Bänziger" w:date="2009-07-01T14:54:00Z">
              <w:r w:rsidRPr="000F0EEE">
                <w:t>Enddatum</w:t>
              </w:r>
              <w:proofErr w:type="spellEnd"/>
              <w:r w:rsidRPr="000F0EEE">
                <w:t>/</w:t>
              </w:r>
              <w:proofErr w:type="spellStart"/>
              <w:r w:rsidRPr="000F0EEE">
                <w:t>Zeit</w:t>
              </w:r>
              <w:proofErr w:type="spellEnd"/>
            </w:moveTo>
          </w:p>
          <w:p w:rsidR="00053A61" w:rsidRDefault="00053A61" w:rsidP="00502E19">
            <w:pPr>
              <w:spacing w:line="260" w:lineRule="atLeast"/>
              <w:jc w:val="both"/>
              <w:rPr>
                <w:b/>
                <w:lang w:val="de-DE"/>
              </w:rPr>
            </w:pPr>
          </w:p>
          <w:p w:rsidR="00053A61" w:rsidRDefault="00053A61" w:rsidP="00502E19">
            <w:pPr>
              <w:spacing w:line="260" w:lineRule="atLeast"/>
              <w:jc w:val="both"/>
              <w:rPr>
                <w:b/>
                <w:lang w:val="de-DE"/>
              </w:rPr>
            </w:pPr>
          </w:p>
          <w:p w:rsidR="00053A61" w:rsidRDefault="00053A61" w:rsidP="00502E19">
            <w:pPr>
              <w:spacing w:line="260" w:lineRule="atLeast"/>
              <w:jc w:val="both"/>
              <w:rPr>
                <w:b/>
                <w:lang w:val="de-DE"/>
              </w:rPr>
            </w:pPr>
            <w:moveTo w:id="384" w:author="Tim Bänziger" w:date="2009-07-01T14:54:00Z">
              <w:r>
                <w:rPr>
                  <w:b/>
                  <w:lang w:val="de-DE"/>
                </w:rPr>
                <w:t>Kalender</w:t>
              </w:r>
            </w:moveTo>
          </w:p>
          <w:p w:rsidR="00053A61" w:rsidRPr="00256071" w:rsidRDefault="00053A61" w:rsidP="00502E19">
            <w:pPr>
              <w:spacing w:line="260" w:lineRule="atLeast"/>
              <w:rPr>
                <w:lang w:val="de-DE"/>
              </w:rPr>
            </w:pPr>
            <w:moveTo w:id="385" w:author="Tim Bänziger" w:date="2009-07-01T14:54:00Z">
              <w:r>
                <w:rPr>
                  <w:lang w:val="de-DE"/>
                </w:rPr>
                <w:t>Kalender aus Kalenderreservationsprozess (UC 213.001)</w:t>
              </w:r>
            </w:moveTo>
          </w:p>
        </w:tc>
        <w:tc>
          <w:tcPr>
            <w:tcW w:w="5387" w:type="dxa"/>
          </w:tcPr>
          <w:p w:rsidR="00053A61" w:rsidRPr="00007D36" w:rsidRDefault="00053A61" w:rsidP="00502E19">
            <w:pPr>
              <w:tabs>
                <w:tab w:val="left" w:pos="5220"/>
              </w:tabs>
              <w:rPr>
                <w:lang w:val="de-DE"/>
              </w:rPr>
            </w:pPr>
          </w:p>
          <w:p w:rsidR="00053A61" w:rsidRDefault="00053A61" w:rsidP="00502E19">
            <w:pPr>
              <w:tabs>
                <w:tab w:val="left" w:pos="5220"/>
              </w:tabs>
              <w:rPr>
                <w:lang w:val="de-CH"/>
              </w:rPr>
            </w:pPr>
            <w:moveTo w:id="386" w:author="Tim Bänziger" w:date="2009-07-01T14:54:00Z">
              <w:r>
                <w:rPr>
                  <w:lang w:val="de-DE"/>
                </w:rPr>
                <w:t>Grundsätzlich muss das Funktionsrecht „</w:t>
              </w:r>
              <w:r>
                <w:rPr>
                  <w:lang w:val="de-CH"/>
                </w:rPr>
                <w:t>Benutzer kann Anlass in Kalenderform anzeigen lassen“ vorhanden sein.</w:t>
              </w:r>
            </w:moveTo>
          </w:p>
          <w:p w:rsidR="00053A61" w:rsidRDefault="00053A61" w:rsidP="00502E19">
            <w:pPr>
              <w:tabs>
                <w:tab w:val="left" w:pos="5220"/>
              </w:tabs>
              <w:rPr>
                <w:lang w:val="de-CH"/>
              </w:rPr>
            </w:pPr>
          </w:p>
          <w:p w:rsidR="00053A61" w:rsidRPr="000F0EEE" w:rsidRDefault="00053A61" w:rsidP="00502E19">
            <w:pPr>
              <w:tabs>
                <w:tab w:val="left" w:pos="5220"/>
              </w:tabs>
              <w:rPr>
                <w:b/>
                <w:smallCaps/>
                <w:lang w:val="de-CH"/>
              </w:rPr>
            </w:pPr>
            <w:moveTo w:id="387" w:author="Tim Bänziger" w:date="2009-07-01T14:54:00Z">
              <w:r w:rsidRPr="000F0EEE">
                <w:rPr>
                  <w:b/>
                  <w:lang w:val="de-CH"/>
                </w:rPr>
                <w:t>Zeitlinie</w:t>
              </w:r>
            </w:moveTo>
          </w:p>
          <w:p w:rsidR="00053A61" w:rsidRDefault="00053A61" w:rsidP="00502E19">
            <w:pPr>
              <w:pStyle w:val="ListParagraph"/>
              <w:numPr>
                <w:ilvl w:val="0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To w:id="388" w:author="Tim Bänziger" w:date="2009-07-01T14:54:00Z">
              <w:r w:rsidRPr="000F0EEE">
                <w:rPr>
                  <w:lang w:val="de-DE"/>
                </w:rPr>
                <w:t>Die Zeitlinie wird auf die maximale Bildschirmau</w:t>
              </w:r>
              <w:r w:rsidRPr="000F0EEE">
                <w:rPr>
                  <w:lang w:val="de-DE"/>
                </w:rPr>
                <w:t>f</w:t>
              </w:r>
              <w:r w:rsidRPr="000F0EEE">
                <w:rPr>
                  <w:lang w:val="de-DE"/>
                </w:rPr>
                <w:t>lösung skaliert</w:t>
              </w:r>
            </w:moveTo>
          </w:p>
          <w:p w:rsidR="00053A61" w:rsidRDefault="00053A61" w:rsidP="00502E19">
            <w:pPr>
              <w:pStyle w:val="ListParagraph"/>
              <w:numPr>
                <w:ilvl w:val="0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To w:id="389" w:author="Tim Bänziger" w:date="2009-07-01T14:54:00Z">
              <w:r>
                <w:rPr>
                  <w:lang w:val="de-DE"/>
                </w:rPr>
                <w:t>Das Startdatum entspricht dem Anlassstartdatum aus den Stammdaten (6 stellig)</w:t>
              </w:r>
            </w:moveTo>
          </w:p>
          <w:p w:rsidR="00053A61" w:rsidRDefault="00053A61" w:rsidP="00502E19">
            <w:pPr>
              <w:pStyle w:val="ListParagraph"/>
              <w:numPr>
                <w:ilvl w:val="0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To w:id="390" w:author="Tim Bänziger" w:date="2009-07-01T14:54:00Z">
              <w:r>
                <w:rPr>
                  <w:lang w:val="de-DE"/>
                </w:rPr>
                <w:t>Das Enddatum entspricht dem Anlassenddatum aus den Stammdaten (6 stellig)</w:t>
              </w:r>
            </w:moveTo>
          </w:p>
          <w:p w:rsidR="00053A61" w:rsidRDefault="00053A61" w:rsidP="00502E19">
            <w:pPr>
              <w:pStyle w:val="ListParagraph"/>
              <w:numPr>
                <w:ilvl w:val="0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To w:id="391" w:author="Tim Bänziger" w:date="2009-07-01T14:54:00Z">
              <w:r>
                <w:rPr>
                  <w:lang w:val="de-DE"/>
                </w:rPr>
                <w:t>Folgendes wird in Form von Icon (wie Fahnen, Punkten, etc. ) oder anderer Form in unterschie</w:t>
              </w:r>
              <w:r>
                <w:rPr>
                  <w:lang w:val="de-DE"/>
                </w:rPr>
                <w:t>d</w:t>
              </w:r>
              <w:r>
                <w:rPr>
                  <w:lang w:val="de-DE"/>
                </w:rPr>
                <w:t>licher Farbe auf der Zeitlinie dargestellt:</w:t>
              </w:r>
            </w:moveTo>
          </w:p>
          <w:p w:rsidR="00053A61" w:rsidRDefault="00053A61" w:rsidP="00502E19">
            <w:pPr>
              <w:pStyle w:val="ListParagraph"/>
              <w:numPr>
                <w:ilvl w:val="1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To w:id="392" w:author="Tim Bänziger" w:date="2009-07-01T14:54:00Z">
              <w:r>
                <w:rPr>
                  <w:lang w:val="de-DE"/>
                </w:rPr>
                <w:t>Reservationen von Räumen</w:t>
              </w:r>
            </w:moveTo>
          </w:p>
          <w:p w:rsidR="00053A61" w:rsidRDefault="00053A61" w:rsidP="00502E19">
            <w:pPr>
              <w:pStyle w:val="ListParagraph"/>
              <w:numPr>
                <w:ilvl w:val="1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To w:id="393" w:author="Tim Bänziger" w:date="2009-07-01T14:54:00Z">
              <w:r>
                <w:rPr>
                  <w:lang w:val="de-DE"/>
                </w:rPr>
                <w:t xml:space="preserve">Reservationen von Equipment </w:t>
              </w:r>
            </w:moveTo>
          </w:p>
          <w:p w:rsidR="00053A61" w:rsidRDefault="00053A61" w:rsidP="00502E19">
            <w:pPr>
              <w:pStyle w:val="ListParagraph"/>
              <w:numPr>
                <w:ilvl w:val="1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To w:id="394" w:author="Tim Bänziger" w:date="2009-07-01T14:54:00Z">
              <w:r>
                <w:rPr>
                  <w:lang w:val="de-DE"/>
                </w:rPr>
                <w:t>Reservationen von Parkplätzen</w:t>
              </w:r>
            </w:moveTo>
          </w:p>
          <w:p w:rsidR="00053A61" w:rsidRDefault="00053A61" w:rsidP="00502E19">
            <w:pPr>
              <w:pStyle w:val="ListParagraph"/>
              <w:numPr>
                <w:ilvl w:val="1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To w:id="395" w:author="Tim Bänziger" w:date="2009-07-01T14:54:00Z">
              <w:r>
                <w:rPr>
                  <w:lang w:val="de-DE"/>
                </w:rPr>
                <w:t>Reservationen von Dienstleistungen</w:t>
              </w:r>
            </w:moveTo>
          </w:p>
          <w:p w:rsidR="00053A61" w:rsidRDefault="00053A61" w:rsidP="00502E19">
            <w:pPr>
              <w:pStyle w:val="ListParagraph"/>
              <w:numPr>
                <w:ilvl w:val="0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To w:id="396" w:author="Tim Bänziger" w:date="2009-07-01T14:54:00Z">
              <w:r>
                <w:rPr>
                  <w:lang w:val="de-DE"/>
                </w:rPr>
                <w:t>Nicht dargestellt werden:</w:t>
              </w:r>
            </w:moveTo>
          </w:p>
          <w:p w:rsidR="00053A61" w:rsidRDefault="00053A61" w:rsidP="00502E19">
            <w:pPr>
              <w:pStyle w:val="ListParagraph"/>
              <w:numPr>
                <w:ilvl w:val="1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To w:id="397" w:author="Tim Bänziger" w:date="2009-07-01T14:54:00Z">
              <w:r>
                <w:rPr>
                  <w:lang w:val="de-DE"/>
                </w:rPr>
                <w:t>Reservationen von Arbeitsplätzen</w:t>
              </w:r>
            </w:moveTo>
          </w:p>
          <w:p w:rsidR="00053A61" w:rsidRDefault="00053A61" w:rsidP="00502E19">
            <w:pPr>
              <w:pStyle w:val="ListParagraph"/>
              <w:numPr>
                <w:ilvl w:val="1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To w:id="398" w:author="Tim Bänziger" w:date="2009-07-01T14:54:00Z">
              <w:r>
                <w:rPr>
                  <w:lang w:val="de-DE"/>
                </w:rPr>
                <w:t>Teilnehmer</w:t>
              </w:r>
            </w:moveTo>
          </w:p>
          <w:p w:rsidR="00053A61" w:rsidRDefault="00053A61" w:rsidP="00502E19">
            <w:pPr>
              <w:pStyle w:val="ListParagraph"/>
              <w:numPr>
                <w:ilvl w:val="0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To w:id="399" w:author="Tim Bänziger" w:date="2009-07-01T14:54:00Z">
              <w:r>
                <w:rPr>
                  <w:lang w:val="de-DE"/>
                </w:rPr>
                <w:t>Es werden immer nur die Masterreservationen dargestellt. Wird also ein Raum mit Dienstleistu</w:t>
              </w:r>
              <w:r>
                <w:rPr>
                  <w:lang w:val="de-DE"/>
                </w:rPr>
                <w:t>n</w:t>
              </w:r>
              <w:r>
                <w:rPr>
                  <w:lang w:val="de-DE"/>
                </w:rPr>
                <w:t>gen und Equipment reserviert, wird nur die Rau</w:t>
              </w:r>
              <w:r>
                <w:rPr>
                  <w:lang w:val="de-DE"/>
                </w:rPr>
                <w:t>m</w:t>
              </w:r>
              <w:r>
                <w:rPr>
                  <w:lang w:val="de-DE"/>
                </w:rPr>
                <w:t>reservation dargestellt.</w:t>
              </w:r>
            </w:moveTo>
          </w:p>
          <w:p w:rsidR="00053A61" w:rsidRDefault="00053A61" w:rsidP="00502E19">
            <w:pPr>
              <w:pStyle w:val="ListParagraph"/>
              <w:numPr>
                <w:ilvl w:val="0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To w:id="400" w:author="Tim Bänziger" w:date="2009-07-01T14:54:00Z">
              <w:r>
                <w:rPr>
                  <w:lang w:val="de-DE"/>
                </w:rPr>
                <w:t xml:space="preserve">Oberhalb des Symbols wird das Datum (4stellig – </w:t>
              </w:r>
              <w:proofErr w:type="spellStart"/>
              <w:r>
                <w:rPr>
                  <w:lang w:val="de-DE"/>
                </w:rPr>
                <w:t>Tag.Monat</w:t>
              </w:r>
              <w:proofErr w:type="spellEnd"/>
              <w:r>
                <w:rPr>
                  <w:lang w:val="de-DE"/>
                </w:rPr>
                <w:t>) visualisiert</w:t>
              </w:r>
            </w:moveTo>
          </w:p>
          <w:p w:rsidR="00053A61" w:rsidRDefault="00053A61" w:rsidP="00502E19">
            <w:pPr>
              <w:pStyle w:val="ListParagraph"/>
              <w:numPr>
                <w:ilvl w:val="0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To w:id="401" w:author="Tim Bänziger" w:date="2009-07-01T14:54:00Z">
              <w:r w:rsidRPr="00256071">
                <w:rPr>
                  <w:b/>
                  <w:lang w:val="de-DE"/>
                </w:rPr>
                <w:t>Mouse Over</w:t>
              </w:r>
              <w:r>
                <w:rPr>
                  <w:lang w:val="de-DE"/>
                </w:rPr>
                <w:t xml:space="preserve"> über das </w:t>
              </w:r>
              <w:r w:rsidRPr="00256071">
                <w:rPr>
                  <w:b/>
                  <w:lang w:val="de-DE"/>
                </w:rPr>
                <w:t>Symbol</w:t>
              </w:r>
              <w:r>
                <w:rPr>
                  <w:lang w:val="de-DE"/>
                </w:rPr>
                <w:t xml:space="preserve"> zeigt ein „</w:t>
              </w:r>
              <w:proofErr w:type="spellStart"/>
              <w:r>
                <w:rPr>
                  <w:lang w:val="de-DE"/>
                </w:rPr>
                <w:t>Advanced</w:t>
              </w:r>
              <w:proofErr w:type="spellEnd"/>
              <w:r>
                <w:rPr>
                  <w:lang w:val="de-DE"/>
                </w:rPr>
                <w:t xml:space="preserve"> Tooltip an“ (Aufbau gemäss Abbildung „Zeitlinie mit </w:t>
              </w:r>
              <w:proofErr w:type="spellStart"/>
              <w:r>
                <w:rPr>
                  <w:lang w:val="de-DE"/>
                </w:rPr>
                <w:t>Tooltipp</w:t>
              </w:r>
              <w:proofErr w:type="spellEnd"/>
              <w:r>
                <w:rPr>
                  <w:lang w:val="de-DE"/>
                </w:rPr>
                <w:t xml:space="preserve">“). </w:t>
              </w:r>
            </w:moveTo>
          </w:p>
          <w:p w:rsidR="00053A61" w:rsidRDefault="00053A61" w:rsidP="00502E19">
            <w:pPr>
              <w:pStyle w:val="ListParagraph"/>
              <w:numPr>
                <w:ilvl w:val="1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To w:id="402" w:author="Tim Bänziger" w:date="2009-07-01T14:54:00Z">
              <w:r>
                <w:rPr>
                  <w:lang w:val="de-DE"/>
                </w:rPr>
                <w:t>Titel (fett)</w:t>
              </w:r>
            </w:moveTo>
          </w:p>
          <w:p w:rsidR="00053A61" w:rsidRDefault="00053A61" w:rsidP="00502E19">
            <w:pPr>
              <w:pStyle w:val="ListParagraph"/>
              <w:numPr>
                <w:ilvl w:val="1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To w:id="403" w:author="Tim Bänziger" w:date="2009-07-01T14:54:00Z">
              <w:r>
                <w:rPr>
                  <w:lang w:val="de-DE"/>
                </w:rPr>
                <w:t>Ressourcen Bezeichnung (Klammer)</w:t>
              </w:r>
            </w:moveTo>
          </w:p>
          <w:p w:rsidR="00053A61" w:rsidRDefault="00053A61" w:rsidP="00502E19">
            <w:pPr>
              <w:pStyle w:val="ListParagraph"/>
              <w:numPr>
                <w:ilvl w:val="1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To w:id="404" w:author="Tim Bänziger" w:date="2009-07-01T14:54:00Z">
              <w:r>
                <w:rPr>
                  <w:lang w:val="de-DE"/>
                </w:rPr>
                <w:t>Startdatum der Reservation</w:t>
              </w:r>
            </w:moveTo>
          </w:p>
          <w:p w:rsidR="00053A61" w:rsidRDefault="00053A61" w:rsidP="00502E19">
            <w:pPr>
              <w:pStyle w:val="ListParagraph"/>
              <w:numPr>
                <w:ilvl w:val="1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To w:id="405" w:author="Tim Bänziger" w:date="2009-07-01T14:54:00Z">
              <w:r>
                <w:rPr>
                  <w:lang w:val="de-DE"/>
                </w:rPr>
                <w:t>Enddatum der Reservation</w:t>
              </w:r>
            </w:moveTo>
          </w:p>
          <w:p w:rsidR="00053A61" w:rsidRDefault="00053A61" w:rsidP="00502E19">
            <w:pPr>
              <w:pStyle w:val="ListParagraph"/>
              <w:numPr>
                <w:ilvl w:val="1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To w:id="406" w:author="Tim Bänziger" w:date="2009-07-01T14:54:00Z">
              <w:r>
                <w:rPr>
                  <w:lang w:val="de-DE"/>
                </w:rPr>
                <w:t xml:space="preserve">Möglichkeit zur </w:t>
              </w:r>
              <w:proofErr w:type="spellStart"/>
              <w:r>
                <w:rPr>
                  <w:lang w:val="de-DE"/>
                </w:rPr>
                <w:t>Annulation</w:t>
              </w:r>
              <w:proofErr w:type="spellEnd"/>
              <w:r>
                <w:rPr>
                  <w:lang w:val="de-DE"/>
                </w:rPr>
                <w:t xml:space="preserve"> (Button)</w:t>
              </w:r>
            </w:moveTo>
          </w:p>
          <w:p w:rsidR="00053A61" w:rsidRDefault="00053A61" w:rsidP="00502E19">
            <w:pPr>
              <w:pStyle w:val="ListParagraph"/>
              <w:numPr>
                <w:ilvl w:val="1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To w:id="407" w:author="Tim Bänziger" w:date="2009-07-01T14:54:00Z">
              <w:r>
                <w:rPr>
                  <w:lang w:val="de-DE"/>
                </w:rPr>
                <w:t xml:space="preserve">Möglichketi ins </w:t>
              </w:r>
              <w:proofErr w:type="spellStart"/>
              <w:r>
                <w:rPr>
                  <w:lang w:val="de-DE"/>
                </w:rPr>
                <w:t>Detai</w:t>
              </w:r>
              <w:proofErr w:type="spellEnd"/>
              <w:r>
                <w:rPr>
                  <w:lang w:val="de-DE"/>
                </w:rPr>
                <w:t xml:space="preserve"> zu wechseln (Bu</w:t>
              </w:r>
              <w:r>
                <w:rPr>
                  <w:lang w:val="de-DE"/>
                </w:rPr>
                <w:t>t</w:t>
              </w:r>
              <w:r>
                <w:rPr>
                  <w:lang w:val="de-DE"/>
                </w:rPr>
                <w:t>ton)</w:t>
              </w:r>
            </w:moveTo>
          </w:p>
          <w:p w:rsidR="00053A61" w:rsidRDefault="00053A61" w:rsidP="00502E19">
            <w:pPr>
              <w:pStyle w:val="ListParagraph"/>
              <w:numPr>
                <w:ilvl w:val="0"/>
                <w:numId w:val="19"/>
              </w:numPr>
              <w:tabs>
                <w:tab w:val="left" w:pos="5220"/>
              </w:tabs>
              <w:rPr>
                <w:lang w:val="de-DE"/>
              </w:rPr>
            </w:pPr>
            <w:moveTo w:id="408" w:author="Tim Bänziger" w:date="2009-07-01T14:54:00Z">
              <w:r w:rsidRPr="00256071">
                <w:rPr>
                  <w:b/>
                  <w:lang w:val="de-DE"/>
                </w:rPr>
                <w:t>Klick</w:t>
              </w:r>
              <w:r>
                <w:rPr>
                  <w:lang w:val="de-DE"/>
                </w:rPr>
                <w:t xml:space="preserve"> auf </w:t>
              </w:r>
              <w:r w:rsidRPr="00256071">
                <w:rPr>
                  <w:b/>
                  <w:lang w:val="de-DE"/>
                </w:rPr>
                <w:t>Symbol</w:t>
              </w:r>
              <w:r>
                <w:rPr>
                  <w:b/>
                  <w:lang w:val="de-DE"/>
                </w:rPr>
                <w:t xml:space="preserve"> </w:t>
              </w:r>
              <w:r>
                <w:rPr>
                  <w:lang w:val="de-DE"/>
                </w:rPr>
                <w:t>wechselt den Kalender auf die Kalenderwoche in welcher sich die aktuelle R</w:t>
              </w:r>
              <w:r>
                <w:rPr>
                  <w:lang w:val="de-DE"/>
                </w:rPr>
                <w:t>e</w:t>
              </w:r>
              <w:r>
                <w:rPr>
                  <w:lang w:val="de-DE"/>
                </w:rPr>
                <w:t>servation befindet.</w:t>
              </w:r>
            </w:moveTo>
          </w:p>
          <w:p w:rsidR="00053A61" w:rsidRPr="00256071" w:rsidRDefault="00053A61" w:rsidP="00502E19">
            <w:pPr>
              <w:tabs>
                <w:tab w:val="left" w:pos="5220"/>
              </w:tabs>
              <w:rPr>
                <w:lang w:val="de-DE"/>
              </w:rPr>
            </w:pPr>
          </w:p>
          <w:p w:rsidR="00053A61" w:rsidRPr="00256071" w:rsidRDefault="00053A61" w:rsidP="00502E19">
            <w:pPr>
              <w:tabs>
                <w:tab w:val="left" w:pos="5220"/>
              </w:tabs>
              <w:rPr>
                <w:b/>
                <w:lang w:val="de-DE"/>
              </w:rPr>
            </w:pPr>
            <w:moveTo w:id="409" w:author="Tim Bänziger" w:date="2009-07-01T14:54:00Z">
              <w:r w:rsidRPr="00256071">
                <w:rPr>
                  <w:b/>
                  <w:lang w:val="de-DE"/>
                </w:rPr>
                <w:t>Kalender</w:t>
              </w:r>
            </w:moveTo>
          </w:p>
          <w:p w:rsidR="00053A61" w:rsidRPr="00256071" w:rsidRDefault="00053A61" w:rsidP="00502E19">
            <w:pPr>
              <w:pStyle w:val="ListParagraph"/>
              <w:numPr>
                <w:ilvl w:val="0"/>
                <w:numId w:val="20"/>
              </w:numPr>
              <w:tabs>
                <w:tab w:val="left" w:pos="5220"/>
              </w:tabs>
              <w:rPr>
                <w:lang w:val="de-DE"/>
              </w:rPr>
            </w:pPr>
            <w:moveTo w:id="410" w:author="Tim Bänziger" w:date="2009-07-01T14:54:00Z">
              <w:r w:rsidRPr="00256071">
                <w:rPr>
                  <w:lang w:val="de-DE"/>
                </w:rPr>
                <w:t>Der Kalender zeigt alle gebuchten Ressourcen (Master) innerhalb des Events an.</w:t>
              </w:r>
            </w:moveTo>
          </w:p>
          <w:p w:rsidR="00053A61" w:rsidRDefault="00053A61" w:rsidP="00502E19">
            <w:pPr>
              <w:pStyle w:val="ListParagraph"/>
              <w:numPr>
                <w:ilvl w:val="0"/>
                <w:numId w:val="20"/>
              </w:numPr>
              <w:tabs>
                <w:tab w:val="left" w:pos="5220"/>
              </w:tabs>
              <w:rPr>
                <w:lang w:val="de-DE"/>
              </w:rPr>
            </w:pPr>
            <w:moveTo w:id="411" w:author="Tim Bänziger" w:date="2009-07-01T14:54:00Z">
              <w:r w:rsidRPr="00256071">
                <w:rPr>
                  <w:lang w:val="de-DE"/>
                </w:rPr>
                <w:t>Es wird jeweils nur eine Kalenderwoche visual</w:t>
              </w:r>
              <w:r w:rsidRPr="00256071">
                <w:rPr>
                  <w:lang w:val="de-DE"/>
                </w:rPr>
                <w:t>i</w:t>
              </w:r>
              <w:r w:rsidRPr="00256071">
                <w:rPr>
                  <w:lang w:val="de-DE"/>
                </w:rPr>
                <w:t>siert.</w:t>
              </w:r>
            </w:moveTo>
          </w:p>
          <w:p w:rsidR="00053A61" w:rsidRDefault="00053A61" w:rsidP="00502E19">
            <w:pPr>
              <w:pStyle w:val="ListParagraph"/>
              <w:numPr>
                <w:ilvl w:val="0"/>
                <w:numId w:val="20"/>
              </w:numPr>
              <w:tabs>
                <w:tab w:val="left" w:pos="5220"/>
              </w:tabs>
              <w:rPr>
                <w:lang w:val="de-DE"/>
              </w:rPr>
            </w:pPr>
            <w:moveTo w:id="412" w:author="Tim Bänziger" w:date="2009-07-01T14:54:00Z">
              <w:r>
                <w:rPr>
                  <w:lang w:val="de-DE"/>
                </w:rPr>
                <w:t>Der Kalender verfügt über eine Navigation um e</w:t>
              </w:r>
              <w:r>
                <w:rPr>
                  <w:lang w:val="de-DE"/>
                </w:rPr>
                <w:t>i</w:t>
              </w:r>
              <w:r>
                <w:rPr>
                  <w:lang w:val="de-DE"/>
                </w:rPr>
                <w:t>ne Woche vor und zurück zu navigieren.</w:t>
              </w:r>
            </w:moveTo>
          </w:p>
          <w:p w:rsidR="00053A61" w:rsidRDefault="00053A61" w:rsidP="00502E19">
            <w:pPr>
              <w:pStyle w:val="ListParagraph"/>
              <w:numPr>
                <w:ilvl w:val="0"/>
                <w:numId w:val="20"/>
              </w:numPr>
              <w:tabs>
                <w:tab w:val="left" w:pos="5220"/>
              </w:tabs>
              <w:rPr>
                <w:lang w:val="de-DE"/>
              </w:rPr>
            </w:pPr>
            <w:moveTo w:id="413" w:author="Tim Bänziger" w:date="2009-07-01T14:54:00Z">
              <w:r>
                <w:rPr>
                  <w:lang w:val="de-DE"/>
                </w:rPr>
                <w:t>Der Kalender verfügt über dieselbe Funktionen wie der Hauptkalender (</w:t>
              </w:r>
              <w:proofErr w:type="spellStart"/>
              <w:r>
                <w:rPr>
                  <w:lang w:val="de-DE"/>
                </w:rPr>
                <w:t>Drag&amp;Drop</w:t>
              </w:r>
              <w:proofErr w:type="spellEnd"/>
              <w:r>
                <w:rPr>
                  <w:lang w:val="de-DE"/>
                </w:rPr>
                <w:t>, Verlängern, Tooltip, Schnellreservation)</w:t>
              </w:r>
            </w:moveTo>
          </w:p>
          <w:p w:rsidR="00053A61" w:rsidRPr="00256071" w:rsidRDefault="00053A61" w:rsidP="00502E19">
            <w:pPr>
              <w:tabs>
                <w:tab w:val="left" w:pos="5220"/>
              </w:tabs>
              <w:ind w:left="360"/>
              <w:rPr>
                <w:lang w:val="de-DE"/>
              </w:rPr>
            </w:pPr>
          </w:p>
        </w:tc>
      </w:tr>
      <w:tr w:rsidR="00053A61" w:rsidRPr="00D6618B" w:rsidTr="00502E19">
        <w:tc>
          <w:tcPr>
            <w:tcW w:w="9464" w:type="dxa"/>
            <w:gridSpan w:val="2"/>
          </w:tcPr>
          <w:p w:rsidR="00053A61" w:rsidRDefault="00053A61" w:rsidP="00502E19">
            <w:pPr>
              <w:tabs>
                <w:tab w:val="left" w:pos="5220"/>
              </w:tabs>
              <w:rPr>
                <w:lang w:val="de-DE"/>
              </w:rPr>
            </w:pPr>
            <w:moveTo w:id="414" w:author="Tim Bänziger" w:date="2009-07-01T14:54:00Z">
              <w:r>
                <w:rPr>
                  <w:lang w:val="de-DE"/>
                </w:rPr>
                <w:t>Abbildung „Zeitlinie und Kalender“</w:t>
              </w:r>
            </w:moveTo>
          </w:p>
          <w:p w:rsidR="00053A61" w:rsidRDefault="00053A61" w:rsidP="00502E19">
            <w:pPr>
              <w:tabs>
                <w:tab w:val="left" w:pos="5220"/>
              </w:tabs>
              <w:rPr>
                <w:lang w:val="de-DE"/>
              </w:rPr>
            </w:pPr>
            <w:moveTo w:id="415" w:author="Tim Bänziger" w:date="2009-07-01T14:54:00Z">
              <w:r>
                <w:rPr>
                  <w:noProof/>
                  <w:lang w:val="de-CH" w:eastAsia="de-CH"/>
                </w:rPr>
                <w:drawing>
                  <wp:inline distT="0" distB="0" distL="0" distR="0">
                    <wp:extent cx="5872480" cy="4713605"/>
                    <wp:effectExtent l="19050" t="0" r="0" b="0"/>
                    <wp:docPr id="21" name="Picture 11" descr="Event_Kalender.jp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Event_Kalender.jpg"/>
                            <pic:cNvPicPr/>
                          </pic:nvPicPr>
                          <pic:blipFill>
                            <a:blip r:embed="rId21" cstate="print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872480" cy="471360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moveTo>
          </w:p>
          <w:p w:rsidR="00053A61" w:rsidRDefault="00053A61" w:rsidP="00502E19">
            <w:pPr>
              <w:tabs>
                <w:tab w:val="left" w:pos="5220"/>
              </w:tabs>
              <w:rPr>
                <w:lang w:val="de-DE"/>
              </w:rPr>
            </w:pPr>
          </w:p>
          <w:p w:rsidR="00053A61" w:rsidRDefault="00053A61" w:rsidP="00502E19">
            <w:pPr>
              <w:tabs>
                <w:tab w:val="left" w:pos="5220"/>
              </w:tabs>
              <w:rPr>
                <w:lang w:val="de-DE"/>
              </w:rPr>
            </w:pPr>
            <w:moveTo w:id="416" w:author="Tim Bänziger" w:date="2009-07-01T14:54:00Z">
              <w:r>
                <w:rPr>
                  <w:lang w:val="de-DE"/>
                </w:rPr>
                <w:t xml:space="preserve">Abbildung „Zeitlinie mit </w:t>
              </w:r>
              <w:proofErr w:type="spellStart"/>
              <w:r>
                <w:rPr>
                  <w:lang w:val="de-DE"/>
                </w:rPr>
                <w:t>Tooltipp</w:t>
              </w:r>
              <w:proofErr w:type="spellEnd"/>
              <w:r>
                <w:rPr>
                  <w:lang w:val="de-DE"/>
                </w:rPr>
                <w:t>“</w:t>
              </w:r>
            </w:moveTo>
          </w:p>
          <w:p w:rsidR="00053A61" w:rsidRPr="00007D36" w:rsidRDefault="00053A61" w:rsidP="00502E19">
            <w:pPr>
              <w:tabs>
                <w:tab w:val="left" w:pos="5220"/>
              </w:tabs>
              <w:rPr>
                <w:lang w:val="de-DE"/>
              </w:rPr>
            </w:pPr>
            <w:moveTo w:id="417" w:author="Tim Bänziger" w:date="2009-07-01T14:54:00Z">
              <w:r>
                <w:rPr>
                  <w:noProof/>
                  <w:lang w:val="de-CH" w:eastAsia="de-CH"/>
                </w:rPr>
                <w:drawing>
                  <wp:inline distT="0" distB="0" distL="0" distR="0">
                    <wp:extent cx="5872480" cy="4713605"/>
                    <wp:effectExtent l="19050" t="0" r="0" b="0"/>
                    <wp:docPr id="22" name="Picture 12" descr="Event_Kalender_Tooltip.jp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Event_Kalender_Tooltip.jpg"/>
                            <pic:cNvPicPr/>
                          </pic:nvPicPr>
                          <pic:blipFill>
                            <a:blip r:embed="rId22" cstate="print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872480" cy="471360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moveTo>
          </w:p>
        </w:tc>
      </w:tr>
    </w:tbl>
    <w:p w:rsidR="00053A61" w:rsidRDefault="00053A61" w:rsidP="00053A61">
      <w:pPr>
        <w:rPr>
          <w:lang w:val="de-DE"/>
        </w:rPr>
      </w:pPr>
    </w:p>
    <w:moveToRangeEnd w:id="364"/>
    <w:p w:rsidR="00D6618B" w:rsidRPr="00007D36" w:rsidRDefault="00D6618B" w:rsidP="00D6618B">
      <w:pPr>
        <w:rPr>
          <w:lang w:val="de-DE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077"/>
        <w:gridCol w:w="5387"/>
      </w:tblGrid>
      <w:tr w:rsidR="00D6618B" w:rsidRPr="009E359C" w:rsidTr="00C32FED">
        <w:tc>
          <w:tcPr>
            <w:tcW w:w="9464" w:type="dxa"/>
            <w:gridSpan w:val="2"/>
          </w:tcPr>
          <w:p w:rsidR="00D6618B" w:rsidRPr="00D6618B" w:rsidRDefault="00D6618B" w:rsidP="004F56BC">
            <w:pPr>
              <w:pStyle w:val="ListParagraph"/>
              <w:ind w:left="0"/>
              <w:rPr>
                <w:lang w:val="de-CH"/>
              </w:rPr>
            </w:pPr>
            <w:r w:rsidRPr="00007D36">
              <w:rPr>
                <w:b/>
                <w:bCs/>
                <w:sz w:val="32"/>
                <w:lang w:val="de-DE"/>
              </w:rPr>
              <w:t xml:space="preserve">Schritt </w:t>
            </w:r>
            <w:r w:rsidR="00D66E95">
              <w:rPr>
                <w:b/>
                <w:bCs/>
                <w:sz w:val="32"/>
                <w:lang w:val="de-DE"/>
              </w:rPr>
              <w:t>14</w:t>
            </w:r>
            <w:r w:rsidRPr="00007D36">
              <w:rPr>
                <w:b/>
                <w:bCs/>
                <w:sz w:val="32"/>
                <w:lang w:val="de-DE"/>
              </w:rPr>
              <w:t xml:space="preserve"> </w:t>
            </w:r>
            <w:r w:rsidRPr="00007D36">
              <w:rPr>
                <w:b/>
                <w:bCs/>
                <w:sz w:val="21"/>
                <w:szCs w:val="21"/>
                <w:lang w:val="de-DE"/>
              </w:rPr>
              <w:t>-</w:t>
            </w:r>
            <w:r w:rsidRPr="00007D36">
              <w:rPr>
                <w:sz w:val="21"/>
                <w:szCs w:val="21"/>
                <w:lang w:val="de-DE"/>
              </w:rPr>
              <w:t xml:space="preserve"> </w:t>
            </w:r>
            <w:r w:rsidRPr="00D6618B">
              <w:rPr>
                <w:sz w:val="21"/>
                <w:szCs w:val="21"/>
                <w:lang w:val="de-CH"/>
              </w:rPr>
              <w:t>Nutzer kann aufgrund der Suchresultate einen Eintrag anklicken um zu den A</w:t>
            </w:r>
            <w:r w:rsidRPr="00D6618B">
              <w:rPr>
                <w:sz w:val="21"/>
                <w:szCs w:val="21"/>
                <w:lang w:val="de-CH"/>
              </w:rPr>
              <w:t>n</w:t>
            </w:r>
            <w:r w:rsidRPr="00D6618B">
              <w:rPr>
                <w:sz w:val="21"/>
                <w:szCs w:val="21"/>
                <w:lang w:val="de-CH"/>
              </w:rPr>
              <w:t>lass-Details zu gelangen oder einen bestehenden Anlass löschen</w:t>
            </w:r>
          </w:p>
          <w:p w:rsidR="00D6618B" w:rsidRPr="00D6618B" w:rsidRDefault="00D6618B" w:rsidP="004F56BC">
            <w:pPr>
              <w:tabs>
                <w:tab w:val="left" w:pos="5220"/>
              </w:tabs>
              <w:rPr>
                <w:lang w:val="de-CH"/>
              </w:rPr>
            </w:pPr>
          </w:p>
        </w:tc>
      </w:tr>
      <w:tr w:rsidR="00D6618B" w:rsidRPr="009E359C" w:rsidTr="00C32FED">
        <w:tc>
          <w:tcPr>
            <w:tcW w:w="9464" w:type="dxa"/>
            <w:gridSpan w:val="2"/>
          </w:tcPr>
          <w:p w:rsidR="00D6618B" w:rsidRPr="00007D36" w:rsidRDefault="00D6618B" w:rsidP="004F56BC">
            <w:pPr>
              <w:rPr>
                <w:lang w:val="de-DE"/>
              </w:rPr>
            </w:pPr>
            <w:r w:rsidRPr="00007D36">
              <w:rPr>
                <w:b/>
                <w:lang w:val="de-DE"/>
              </w:rPr>
              <w:t>Beschreibung</w:t>
            </w:r>
          </w:p>
          <w:p w:rsidR="00D6618B" w:rsidRPr="00D6618B" w:rsidRDefault="00D6618B" w:rsidP="004F56BC">
            <w:pPr>
              <w:rPr>
                <w:lang w:val="de-CH"/>
              </w:rPr>
            </w:pPr>
            <w:r w:rsidRPr="00D6618B">
              <w:rPr>
                <w:lang w:val="de-CH"/>
              </w:rPr>
              <w:t>In diesem Schritt liefert das System die entsprechenden Suchresultate in Listenform aufgrund der ei</w:t>
            </w:r>
            <w:r w:rsidRPr="00D6618B">
              <w:rPr>
                <w:lang w:val="de-CH"/>
              </w:rPr>
              <w:t>n</w:t>
            </w:r>
            <w:r w:rsidRPr="00D6618B">
              <w:rPr>
                <w:lang w:val="de-CH"/>
              </w:rPr>
              <w:t xml:space="preserve">gegebenen Suchkriterien. Der Nutzer kann ins Detail eines </w:t>
            </w:r>
            <w:r w:rsidR="001A2115">
              <w:rPr>
                <w:lang w:val="de-CH"/>
              </w:rPr>
              <w:t>Anlass</w:t>
            </w:r>
            <w:r w:rsidRPr="00D6618B">
              <w:rPr>
                <w:lang w:val="de-CH"/>
              </w:rPr>
              <w:t xml:space="preserve"> klicken um diesen zu mutieren (Schritt</w:t>
            </w:r>
            <w:r w:rsidR="00C32FED">
              <w:rPr>
                <w:lang w:val="de-CH"/>
              </w:rPr>
              <w:t>e 2 bis 10</w:t>
            </w:r>
            <w:r w:rsidRPr="00D6618B">
              <w:rPr>
                <w:lang w:val="de-CH"/>
              </w:rPr>
              <w:t>) oder einen Anlass löschen.</w:t>
            </w:r>
          </w:p>
          <w:p w:rsidR="00D6618B" w:rsidRPr="00007D36" w:rsidRDefault="00D6618B" w:rsidP="004F56BC">
            <w:pPr>
              <w:rPr>
                <w:lang w:val="de-DE"/>
              </w:rPr>
            </w:pPr>
          </w:p>
        </w:tc>
      </w:tr>
      <w:tr w:rsidR="00D6618B" w:rsidRPr="00007D36" w:rsidTr="00C32FED">
        <w:tc>
          <w:tcPr>
            <w:tcW w:w="407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Controls</w:t>
            </w:r>
          </w:p>
        </w:tc>
        <w:tc>
          <w:tcPr>
            <w:tcW w:w="538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Regeln und Bedingungen</w:t>
            </w:r>
          </w:p>
        </w:tc>
      </w:tr>
      <w:tr w:rsidR="00D6618B" w:rsidRPr="009E359C" w:rsidTr="00C32FED">
        <w:tc>
          <w:tcPr>
            <w:tcW w:w="4077" w:type="dxa"/>
          </w:tcPr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INHALTSBEREICH – Tabelle/Liste</w:t>
            </w:r>
          </w:p>
          <w:p w:rsidR="00D6618B" w:rsidRPr="00007D36" w:rsidRDefault="00D6618B" w:rsidP="004F56BC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„Suchresultat Anlässe“</w:t>
            </w:r>
          </w:p>
          <w:p w:rsidR="00D6618B" w:rsidRPr="00007D36" w:rsidRDefault="00D6618B" w:rsidP="004F56BC">
            <w:pPr>
              <w:rPr>
                <w:b/>
                <w:lang w:val="de-DE"/>
              </w:rPr>
            </w:pPr>
          </w:p>
          <w:p w:rsidR="00D6618B" w:rsidRPr="00007D36" w:rsidRDefault="00C32FED" w:rsidP="00C452F2">
            <w:pPr>
              <w:numPr>
                <w:ilvl w:val="0"/>
                <w:numId w:val="9"/>
              </w:numPr>
              <w:spacing w:line="260" w:lineRule="atLeast"/>
              <w:jc w:val="both"/>
              <w:rPr>
                <w:szCs w:val="21"/>
              </w:rPr>
            </w:pPr>
            <w:proofErr w:type="spellStart"/>
            <w:r>
              <w:rPr>
                <w:szCs w:val="21"/>
              </w:rPr>
              <w:t>Anlass</w:t>
            </w:r>
            <w:proofErr w:type="spellEnd"/>
            <w:r>
              <w:rPr>
                <w:szCs w:val="21"/>
              </w:rPr>
              <w:t xml:space="preserve"> </w:t>
            </w:r>
            <w:r w:rsidR="00D6618B" w:rsidRPr="00007D36">
              <w:rPr>
                <w:szCs w:val="21"/>
              </w:rPr>
              <w:t>Nr.</w:t>
            </w:r>
          </w:p>
          <w:p w:rsidR="00D6618B" w:rsidRPr="00C32FED" w:rsidRDefault="00D6618B" w:rsidP="00C452F2">
            <w:pPr>
              <w:numPr>
                <w:ilvl w:val="0"/>
                <w:numId w:val="9"/>
              </w:numPr>
              <w:spacing w:line="260" w:lineRule="atLeast"/>
              <w:jc w:val="both"/>
              <w:rPr>
                <w:szCs w:val="21"/>
                <w:lang w:val="de-CH"/>
              </w:rPr>
            </w:pPr>
            <w:r w:rsidRPr="00C32FED">
              <w:rPr>
                <w:szCs w:val="21"/>
                <w:lang w:val="de-CH"/>
              </w:rPr>
              <w:t>Bezeichnung</w:t>
            </w:r>
            <w:r w:rsidR="00C32FED" w:rsidRPr="00C32FED">
              <w:rPr>
                <w:szCs w:val="21"/>
                <w:lang w:val="de-CH"/>
              </w:rPr>
              <w:t xml:space="preserve"> (inkl. </w:t>
            </w:r>
            <w:r w:rsidR="00C32FED">
              <w:rPr>
                <w:szCs w:val="21"/>
                <w:lang w:val="de-CH"/>
              </w:rPr>
              <w:t>Link für Detail)</w:t>
            </w:r>
          </w:p>
          <w:p w:rsidR="00D6618B" w:rsidRPr="00C32FED" w:rsidRDefault="00D6618B" w:rsidP="00C452F2">
            <w:pPr>
              <w:numPr>
                <w:ilvl w:val="0"/>
                <w:numId w:val="9"/>
              </w:numPr>
              <w:spacing w:line="260" w:lineRule="atLeast"/>
              <w:jc w:val="both"/>
              <w:rPr>
                <w:szCs w:val="21"/>
                <w:lang w:val="de-CH"/>
              </w:rPr>
            </w:pPr>
            <w:r w:rsidRPr="00C32FED">
              <w:rPr>
                <w:szCs w:val="21"/>
                <w:lang w:val="de-CH"/>
              </w:rPr>
              <w:t>Start</w:t>
            </w:r>
          </w:p>
          <w:p w:rsidR="00D6618B" w:rsidRPr="00C32FED" w:rsidRDefault="00D6618B" w:rsidP="00C452F2">
            <w:pPr>
              <w:numPr>
                <w:ilvl w:val="0"/>
                <w:numId w:val="9"/>
              </w:numPr>
              <w:spacing w:line="260" w:lineRule="atLeast"/>
              <w:jc w:val="both"/>
              <w:rPr>
                <w:szCs w:val="21"/>
                <w:lang w:val="de-CH"/>
              </w:rPr>
            </w:pPr>
            <w:r w:rsidRPr="00C32FED">
              <w:rPr>
                <w:szCs w:val="21"/>
                <w:lang w:val="de-CH"/>
              </w:rPr>
              <w:t>Ende</w:t>
            </w:r>
          </w:p>
          <w:p w:rsidR="00D6618B" w:rsidRPr="00C32FED" w:rsidRDefault="00D6618B" w:rsidP="00C452F2">
            <w:pPr>
              <w:numPr>
                <w:ilvl w:val="0"/>
                <w:numId w:val="9"/>
              </w:numPr>
              <w:spacing w:line="260" w:lineRule="atLeast"/>
              <w:jc w:val="both"/>
              <w:rPr>
                <w:szCs w:val="21"/>
                <w:lang w:val="de-CH"/>
              </w:rPr>
            </w:pPr>
            <w:r w:rsidRPr="00C32FED">
              <w:rPr>
                <w:szCs w:val="21"/>
                <w:lang w:val="de-CH"/>
              </w:rPr>
              <w:t>Standort</w:t>
            </w:r>
          </w:p>
          <w:p w:rsidR="00C32FED" w:rsidRPr="00C32FED" w:rsidRDefault="00C32FED" w:rsidP="00C452F2">
            <w:pPr>
              <w:numPr>
                <w:ilvl w:val="0"/>
                <w:numId w:val="9"/>
              </w:numPr>
              <w:spacing w:line="260" w:lineRule="atLeast"/>
              <w:jc w:val="both"/>
              <w:rPr>
                <w:szCs w:val="21"/>
                <w:lang w:val="de-CH"/>
              </w:rPr>
            </w:pPr>
            <w:r w:rsidRPr="00C32FED">
              <w:rPr>
                <w:szCs w:val="21"/>
                <w:lang w:val="de-CH"/>
              </w:rPr>
              <w:t>Typ</w:t>
            </w:r>
          </w:p>
          <w:p w:rsidR="00C32FED" w:rsidRPr="00C32FED" w:rsidRDefault="00C32FED" w:rsidP="00C452F2">
            <w:pPr>
              <w:numPr>
                <w:ilvl w:val="0"/>
                <w:numId w:val="9"/>
              </w:numPr>
              <w:spacing w:line="260" w:lineRule="atLeast"/>
              <w:jc w:val="both"/>
              <w:rPr>
                <w:szCs w:val="21"/>
                <w:lang w:val="de-CH"/>
              </w:rPr>
            </w:pPr>
            <w:r w:rsidRPr="00C32FED">
              <w:rPr>
                <w:szCs w:val="21"/>
                <w:lang w:val="de-CH"/>
              </w:rPr>
              <w:t>Verantwortlicher (</w:t>
            </w:r>
            <w:proofErr w:type="spellStart"/>
            <w:r w:rsidRPr="00C32FED">
              <w:rPr>
                <w:szCs w:val="21"/>
                <w:lang w:val="de-CH"/>
              </w:rPr>
              <w:t>Owner</w:t>
            </w:r>
            <w:proofErr w:type="spellEnd"/>
            <w:r w:rsidRPr="00C32FED">
              <w:rPr>
                <w:szCs w:val="21"/>
                <w:lang w:val="de-CH"/>
              </w:rPr>
              <w:t>)</w:t>
            </w:r>
          </w:p>
          <w:p w:rsidR="00C32FED" w:rsidRPr="00C32FED" w:rsidRDefault="00C32FED" w:rsidP="00C452F2">
            <w:pPr>
              <w:numPr>
                <w:ilvl w:val="0"/>
                <w:numId w:val="9"/>
              </w:numPr>
              <w:spacing w:line="260" w:lineRule="atLeast"/>
              <w:jc w:val="both"/>
              <w:rPr>
                <w:szCs w:val="21"/>
                <w:lang w:val="de-CH"/>
              </w:rPr>
            </w:pPr>
            <w:r w:rsidRPr="00C32FED">
              <w:rPr>
                <w:szCs w:val="21"/>
                <w:lang w:val="de-CH"/>
              </w:rPr>
              <w:t>Anz. Teilnehmer</w:t>
            </w:r>
          </w:p>
          <w:p w:rsidR="00C32FED" w:rsidRPr="00C32FED" w:rsidRDefault="00C32FED" w:rsidP="00C32FED">
            <w:pPr>
              <w:spacing w:line="260" w:lineRule="atLeast"/>
              <w:jc w:val="both"/>
              <w:rPr>
                <w:szCs w:val="21"/>
                <w:lang w:val="de-CH"/>
              </w:rPr>
            </w:pPr>
          </w:p>
          <w:p w:rsidR="00D6618B" w:rsidRPr="00C32FED" w:rsidRDefault="00D6618B" w:rsidP="004F56BC">
            <w:pPr>
              <w:rPr>
                <w:szCs w:val="21"/>
                <w:lang w:val="de-CH"/>
              </w:rPr>
            </w:pPr>
          </w:p>
          <w:p w:rsidR="00D6618B" w:rsidRPr="00C32FED" w:rsidRDefault="00D6618B" w:rsidP="004F56BC">
            <w:pPr>
              <w:rPr>
                <w:szCs w:val="21"/>
                <w:lang w:val="de-CH"/>
              </w:rPr>
            </w:pPr>
          </w:p>
          <w:p w:rsidR="00D6618B" w:rsidRPr="00C32FED" w:rsidRDefault="00D6618B" w:rsidP="004F56BC">
            <w:pPr>
              <w:rPr>
                <w:szCs w:val="21"/>
                <w:lang w:val="de-CH"/>
              </w:rPr>
            </w:pPr>
            <w:r w:rsidRPr="00C32FED">
              <w:rPr>
                <w:szCs w:val="21"/>
                <w:lang w:val="de-CH"/>
              </w:rPr>
              <w:t xml:space="preserve">Buttons: </w:t>
            </w:r>
          </w:p>
          <w:p w:rsidR="00D6618B" w:rsidRPr="00C32FED" w:rsidRDefault="00D6618B" w:rsidP="004F56BC">
            <w:pPr>
              <w:rPr>
                <w:szCs w:val="21"/>
                <w:lang w:val="de-CH"/>
              </w:rPr>
            </w:pPr>
            <w:r w:rsidRPr="00007D36">
              <w:rPr>
                <w:szCs w:val="21"/>
              </w:rPr>
              <w:sym w:font="Wingdings" w:char="F0E0"/>
            </w:r>
            <w:r w:rsidRPr="00C32FED">
              <w:rPr>
                <w:szCs w:val="21"/>
                <w:lang w:val="de-CH"/>
              </w:rPr>
              <w:t xml:space="preserve"> Anlass löschen</w:t>
            </w:r>
          </w:p>
          <w:p w:rsidR="00D6618B" w:rsidRPr="00C32FED" w:rsidRDefault="00D6618B" w:rsidP="004F56BC">
            <w:pPr>
              <w:rPr>
                <w:szCs w:val="21"/>
                <w:lang w:val="de-CH"/>
              </w:rPr>
            </w:pPr>
            <w:r w:rsidRPr="00007D36">
              <w:rPr>
                <w:szCs w:val="21"/>
              </w:rPr>
              <w:sym w:font="Wingdings" w:char="F0E0"/>
            </w:r>
            <w:r w:rsidRPr="00C32FED">
              <w:rPr>
                <w:szCs w:val="21"/>
                <w:lang w:val="de-CH"/>
              </w:rPr>
              <w:t xml:space="preserve"> Abbrechen</w:t>
            </w:r>
          </w:p>
          <w:p w:rsidR="00D6618B" w:rsidRPr="00007D36" w:rsidRDefault="00D6618B" w:rsidP="004F56BC">
            <w:pPr>
              <w:pStyle w:val="ListParagraph"/>
              <w:rPr>
                <w:b/>
                <w:lang w:val="de-DE"/>
              </w:rPr>
            </w:pPr>
          </w:p>
        </w:tc>
        <w:tc>
          <w:tcPr>
            <w:tcW w:w="5387" w:type="dxa"/>
          </w:tcPr>
          <w:p w:rsidR="00D6618B" w:rsidRPr="00007D36" w:rsidRDefault="00D6618B" w:rsidP="004F56BC">
            <w:pPr>
              <w:tabs>
                <w:tab w:val="left" w:pos="5220"/>
              </w:tabs>
              <w:rPr>
                <w:lang w:val="de-DE"/>
              </w:rPr>
            </w:pPr>
          </w:p>
          <w:p w:rsidR="00D6618B" w:rsidRPr="00007D36" w:rsidRDefault="00D6618B" w:rsidP="004F56BC">
            <w:pPr>
              <w:tabs>
                <w:tab w:val="left" w:pos="5220"/>
              </w:tabs>
              <w:rPr>
                <w:lang w:val="de-DE"/>
              </w:rPr>
            </w:pPr>
          </w:p>
          <w:p w:rsidR="00D6618B" w:rsidRPr="00007D36" w:rsidRDefault="00D6618B" w:rsidP="004F56BC">
            <w:pPr>
              <w:tabs>
                <w:tab w:val="left" w:pos="5220"/>
              </w:tabs>
            </w:pPr>
            <w:r w:rsidRPr="00007D36">
              <w:rPr>
                <w:b/>
                <w:lang w:val="de-DE"/>
              </w:rPr>
              <w:t>Allgemeine Regeln:</w:t>
            </w:r>
          </w:p>
          <w:p w:rsidR="00D6618B" w:rsidRPr="00007D36" w:rsidRDefault="00D6618B" w:rsidP="004F56BC">
            <w:pPr>
              <w:tabs>
                <w:tab w:val="left" w:pos="5220"/>
              </w:tabs>
              <w:rPr>
                <w:lang w:val="de-DE"/>
              </w:rPr>
            </w:pPr>
          </w:p>
          <w:p w:rsidR="00D6618B" w:rsidRPr="00007D36" w:rsidRDefault="00D6618B" w:rsidP="004F56BC">
            <w:pPr>
              <w:tabs>
                <w:tab w:val="left" w:pos="5220"/>
              </w:tabs>
              <w:rPr>
                <w:lang w:val="de-DE"/>
              </w:rPr>
            </w:pPr>
            <w:r w:rsidRPr="00007D36">
              <w:rPr>
                <w:lang w:val="de-DE"/>
              </w:rPr>
              <w:t>Anlass löschen</w:t>
            </w:r>
          </w:p>
          <w:p w:rsidR="00D6618B" w:rsidRDefault="00D6618B" w:rsidP="004F56BC">
            <w:pPr>
              <w:tabs>
                <w:tab w:val="left" w:pos="5220"/>
              </w:tabs>
              <w:rPr>
                <w:ins w:id="418" w:author="Tim Bänziger" w:date="2009-06-30T06:59:00Z"/>
                <w:lang w:val="de-DE"/>
              </w:rPr>
            </w:pPr>
            <w:del w:id="419" w:author="Tim Bänziger" w:date="2009-06-29T16:39:00Z">
              <w:r w:rsidRPr="00007D36" w:rsidDel="00936201">
                <w:rPr>
                  <w:lang w:val="de-DE"/>
                </w:rPr>
                <w:delText xml:space="preserve">Löscht </w:delText>
              </w:r>
            </w:del>
            <w:ins w:id="420" w:author="Tim Bänziger" w:date="2009-06-29T16:39:00Z">
              <w:r w:rsidR="00936201">
                <w:rPr>
                  <w:lang w:val="de-DE"/>
                </w:rPr>
                <w:t>Annulliert</w:t>
              </w:r>
              <w:r w:rsidR="00936201" w:rsidRPr="00007D36">
                <w:rPr>
                  <w:lang w:val="de-DE"/>
                </w:rPr>
                <w:t xml:space="preserve"> </w:t>
              </w:r>
            </w:ins>
            <w:r w:rsidRPr="00007D36">
              <w:rPr>
                <w:lang w:val="de-DE"/>
              </w:rPr>
              <w:t>den Anlass (Stammdaten) und alle Abhängi</w:t>
            </w:r>
            <w:r w:rsidRPr="00007D36">
              <w:rPr>
                <w:lang w:val="de-DE"/>
              </w:rPr>
              <w:t>g</w:t>
            </w:r>
            <w:r w:rsidRPr="00007D36">
              <w:rPr>
                <w:lang w:val="de-DE"/>
              </w:rPr>
              <w:t>keiten (Reservationen, reservierte Dienstleistungen, ei</w:t>
            </w:r>
            <w:r w:rsidRPr="00007D36">
              <w:rPr>
                <w:lang w:val="de-DE"/>
              </w:rPr>
              <w:t>n</w:t>
            </w:r>
            <w:r w:rsidRPr="00007D36">
              <w:rPr>
                <w:lang w:val="de-DE"/>
              </w:rPr>
              <w:t>geladene Teilnehmer (bei ROOMS PRO Teilne</w:t>
            </w:r>
            <w:r w:rsidRPr="00007D36">
              <w:rPr>
                <w:lang w:val="de-DE"/>
              </w:rPr>
              <w:t>h</w:t>
            </w:r>
            <w:r w:rsidRPr="00007D36">
              <w:rPr>
                <w:lang w:val="de-DE"/>
              </w:rPr>
              <w:t>mer nur die Referenz)</w:t>
            </w:r>
          </w:p>
          <w:p w:rsidR="009359F4" w:rsidRPr="00007D36" w:rsidRDefault="009359F4" w:rsidP="004F56BC">
            <w:pPr>
              <w:tabs>
                <w:tab w:val="left" w:pos="5220"/>
              </w:tabs>
              <w:rPr>
                <w:lang w:val="de-DE"/>
              </w:rPr>
            </w:pPr>
            <w:ins w:id="421" w:author="Tim Bänziger" w:date="2009-06-30T06:59:00Z">
              <w:r>
                <w:rPr>
                  <w:lang w:val="de-DE"/>
                </w:rPr>
                <w:t>Ressourcen müssen vorgängig entfernt (als Einzelrese</w:t>
              </w:r>
              <w:r>
                <w:rPr>
                  <w:lang w:val="de-DE"/>
                </w:rPr>
                <w:t>r</w:t>
              </w:r>
              <w:r>
                <w:rPr>
                  <w:lang w:val="de-DE"/>
                </w:rPr>
                <w:t>vation gespeichert), gelöscht oder annulliert werden.</w:t>
              </w:r>
            </w:ins>
          </w:p>
        </w:tc>
      </w:tr>
      <w:tr w:rsidR="00C32FED" w:rsidRPr="00D6618B" w:rsidTr="000E7DCA">
        <w:tc>
          <w:tcPr>
            <w:tcW w:w="9464" w:type="dxa"/>
            <w:gridSpan w:val="2"/>
          </w:tcPr>
          <w:p w:rsidR="00C32FED" w:rsidRPr="00007D36" w:rsidRDefault="00C32FED" w:rsidP="004F56BC">
            <w:pPr>
              <w:tabs>
                <w:tab w:val="left" w:pos="5220"/>
              </w:tabs>
              <w:rPr>
                <w:lang w:val="de-DE"/>
              </w:rPr>
            </w:pPr>
            <w:r w:rsidRPr="00C32FED">
              <w:rPr>
                <w:noProof/>
                <w:lang w:val="de-CH" w:eastAsia="de-CH"/>
              </w:rPr>
              <w:drawing>
                <wp:inline distT="0" distB="0" distL="0" distR="0">
                  <wp:extent cx="5872480" cy="4718685"/>
                  <wp:effectExtent l="19050" t="0" r="0" b="0"/>
                  <wp:docPr id="15" name="Picture 13" descr="Anlass_suche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lass_suchen.jp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2480" cy="471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618B" w:rsidRDefault="00D6618B" w:rsidP="00D6618B">
      <w:pPr>
        <w:rPr>
          <w:lang w:val="de-DE"/>
        </w:rPr>
      </w:pPr>
    </w:p>
    <w:p w:rsidR="00D66E95" w:rsidRPr="00007D36" w:rsidRDefault="00D66E95" w:rsidP="00D66E95">
      <w:pPr>
        <w:rPr>
          <w:lang w:val="de-DE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077"/>
        <w:gridCol w:w="5387"/>
      </w:tblGrid>
      <w:tr w:rsidR="00D66E95" w:rsidRPr="00D6618B" w:rsidTr="000E7DCA">
        <w:tc>
          <w:tcPr>
            <w:tcW w:w="9464" w:type="dxa"/>
            <w:gridSpan w:val="2"/>
          </w:tcPr>
          <w:p w:rsidR="00D66E95" w:rsidRPr="00D6618B" w:rsidRDefault="00D66E95" w:rsidP="000E7DCA">
            <w:pPr>
              <w:pStyle w:val="ListParagraph"/>
              <w:ind w:left="0"/>
              <w:rPr>
                <w:lang w:val="de-CH"/>
              </w:rPr>
            </w:pPr>
            <w:r w:rsidRPr="00007D36">
              <w:rPr>
                <w:b/>
                <w:bCs/>
                <w:sz w:val="32"/>
                <w:lang w:val="de-DE"/>
              </w:rPr>
              <w:t xml:space="preserve">Schritt </w:t>
            </w:r>
            <w:r>
              <w:rPr>
                <w:b/>
                <w:bCs/>
                <w:sz w:val="32"/>
                <w:lang w:val="de-DE"/>
              </w:rPr>
              <w:t>15</w:t>
            </w:r>
            <w:r w:rsidRPr="00007D36">
              <w:rPr>
                <w:b/>
                <w:bCs/>
                <w:sz w:val="32"/>
                <w:lang w:val="de-DE"/>
              </w:rPr>
              <w:t xml:space="preserve"> </w:t>
            </w:r>
            <w:r w:rsidRPr="00007D36">
              <w:rPr>
                <w:b/>
                <w:bCs/>
                <w:sz w:val="21"/>
                <w:szCs w:val="21"/>
                <w:lang w:val="de-DE"/>
              </w:rPr>
              <w:t>-</w:t>
            </w:r>
            <w:r w:rsidRPr="00007D36">
              <w:rPr>
                <w:sz w:val="21"/>
                <w:szCs w:val="21"/>
                <w:lang w:val="de-DE"/>
              </w:rPr>
              <w:t xml:space="preserve"> </w:t>
            </w:r>
            <w:r>
              <w:rPr>
                <w:szCs w:val="20"/>
                <w:lang w:val="de-CH"/>
              </w:rPr>
              <w:t>Anlasstypen verwalten</w:t>
            </w:r>
          </w:p>
          <w:p w:rsidR="00D66E95" w:rsidRPr="00D6618B" w:rsidRDefault="00D66E95" w:rsidP="000E7DCA">
            <w:pPr>
              <w:tabs>
                <w:tab w:val="left" w:pos="5220"/>
              </w:tabs>
              <w:rPr>
                <w:lang w:val="de-CH"/>
              </w:rPr>
            </w:pPr>
          </w:p>
        </w:tc>
      </w:tr>
      <w:tr w:rsidR="00D66E95" w:rsidRPr="009E359C" w:rsidTr="000E7DCA">
        <w:tc>
          <w:tcPr>
            <w:tcW w:w="9464" w:type="dxa"/>
            <w:gridSpan w:val="2"/>
          </w:tcPr>
          <w:p w:rsidR="00D66E95" w:rsidRPr="00007D36" w:rsidRDefault="00D66E95" w:rsidP="000E7DCA">
            <w:pPr>
              <w:rPr>
                <w:lang w:val="de-DE"/>
              </w:rPr>
            </w:pPr>
            <w:r w:rsidRPr="00007D36">
              <w:rPr>
                <w:b/>
                <w:lang w:val="de-DE"/>
              </w:rPr>
              <w:t>Beschreibung</w:t>
            </w:r>
          </w:p>
          <w:p w:rsidR="00862F3C" w:rsidRDefault="00862F3C" w:rsidP="00590110">
            <w:pPr>
              <w:rPr>
                <w:lang w:val="de-DE"/>
              </w:rPr>
            </w:pPr>
            <w:r>
              <w:rPr>
                <w:lang w:val="de-DE"/>
              </w:rPr>
              <w:t>Anlasstypen ist eine einfache, sprachabhängige Liste, welche Anlässe gruppiert (Beispielsweise: Dire</w:t>
            </w:r>
            <w:r>
              <w:rPr>
                <w:lang w:val="de-DE"/>
              </w:rPr>
              <w:t>k</w:t>
            </w:r>
            <w:r>
              <w:rPr>
                <w:lang w:val="de-DE"/>
              </w:rPr>
              <w:t>tionskonferenz, Schulungen, Management Forum).</w:t>
            </w:r>
          </w:p>
          <w:p w:rsidR="00862F3C" w:rsidRDefault="00862F3C" w:rsidP="00862F3C">
            <w:pPr>
              <w:rPr>
                <w:lang w:val="de-DE"/>
              </w:rPr>
            </w:pPr>
            <w:r>
              <w:rPr>
                <w:lang w:val="de-DE"/>
              </w:rPr>
              <w:t xml:space="preserve">Die </w:t>
            </w:r>
            <w:proofErr w:type="gramStart"/>
            <w:r>
              <w:rPr>
                <w:lang w:val="de-DE"/>
              </w:rPr>
              <w:t>Eintrag</w:t>
            </w:r>
            <w:proofErr w:type="gramEnd"/>
            <w:r>
              <w:rPr>
                <w:lang w:val="de-DE"/>
              </w:rPr>
              <w:t xml:space="preserve"> dieser Liste werden dann in einer Dropdown angezeigt. Ein Eintrag kann nicht gelöscht we</w:t>
            </w:r>
            <w:r>
              <w:rPr>
                <w:lang w:val="de-DE"/>
              </w:rPr>
              <w:t>r</w:t>
            </w:r>
            <w:r>
              <w:rPr>
                <w:lang w:val="de-DE"/>
              </w:rPr>
              <w:t>den, wenn dieser noch verwendet wird</w:t>
            </w:r>
          </w:p>
          <w:p w:rsidR="00862F3C" w:rsidRDefault="00862F3C" w:rsidP="00862F3C">
            <w:pPr>
              <w:rPr>
                <w:lang w:val="de-DE"/>
              </w:rPr>
            </w:pPr>
          </w:p>
          <w:p w:rsidR="00862F3C" w:rsidRDefault="00862F3C" w:rsidP="00862F3C">
            <w:pPr>
              <w:rPr>
                <w:lang w:val="de-DE"/>
              </w:rPr>
            </w:pPr>
            <w:r>
              <w:rPr>
                <w:lang w:val="de-DE"/>
              </w:rPr>
              <w:t>Folgende Subschritte werden notwendig sein:</w:t>
            </w:r>
          </w:p>
          <w:p w:rsidR="00862F3C" w:rsidRDefault="00862F3C" w:rsidP="00C452F2">
            <w:pPr>
              <w:pStyle w:val="ListParagraph"/>
              <w:numPr>
                <w:ilvl w:val="0"/>
                <w:numId w:val="22"/>
              </w:numPr>
              <w:rPr>
                <w:lang w:val="de-DE"/>
              </w:rPr>
            </w:pPr>
            <w:r>
              <w:rPr>
                <w:lang w:val="de-DE"/>
              </w:rPr>
              <w:t xml:space="preserve">Navigation auf </w:t>
            </w:r>
            <w:r w:rsidRPr="00862F3C">
              <w:rPr>
                <w:smallCaps/>
                <w:lang w:val="de-DE"/>
              </w:rPr>
              <w:t>Einstellungen\Stammdaten\Anlasstypen verwalten</w:t>
            </w:r>
          </w:p>
          <w:p w:rsidR="00862F3C" w:rsidRDefault="00862F3C" w:rsidP="00C452F2">
            <w:pPr>
              <w:pStyle w:val="ListParagraph"/>
              <w:numPr>
                <w:ilvl w:val="0"/>
                <w:numId w:val="22"/>
              </w:numPr>
              <w:rPr>
                <w:lang w:val="de-DE"/>
              </w:rPr>
            </w:pPr>
            <w:r>
              <w:rPr>
                <w:lang w:val="de-DE"/>
              </w:rPr>
              <w:t>Eingabe von Suchkriterien (optional), klick auf Suchen</w:t>
            </w:r>
          </w:p>
          <w:p w:rsidR="00862F3C" w:rsidRDefault="00862F3C" w:rsidP="00C452F2">
            <w:pPr>
              <w:pStyle w:val="ListParagraph"/>
              <w:numPr>
                <w:ilvl w:val="0"/>
                <w:numId w:val="22"/>
              </w:numPr>
              <w:rPr>
                <w:lang w:val="de-DE"/>
              </w:rPr>
            </w:pPr>
            <w:r>
              <w:rPr>
                <w:lang w:val="de-DE"/>
              </w:rPr>
              <w:t>Liste aller Typen wird angezeigt; ein oder mehrere Typen können selektiert und entfernt werden.</w:t>
            </w:r>
          </w:p>
          <w:p w:rsidR="00862F3C" w:rsidRDefault="00862F3C" w:rsidP="00C452F2">
            <w:pPr>
              <w:pStyle w:val="ListParagraph"/>
              <w:numPr>
                <w:ilvl w:val="0"/>
                <w:numId w:val="22"/>
              </w:numPr>
              <w:rPr>
                <w:lang w:val="de-DE"/>
              </w:rPr>
            </w:pPr>
            <w:r>
              <w:rPr>
                <w:lang w:val="de-DE"/>
              </w:rPr>
              <w:t>Klick auf Hinzufügen kann ein Typ im modalen Dialog hinzugefügt werden.</w:t>
            </w:r>
          </w:p>
          <w:p w:rsidR="00862F3C" w:rsidRPr="00862F3C" w:rsidRDefault="00862F3C" w:rsidP="00862F3C">
            <w:pPr>
              <w:rPr>
                <w:lang w:val="de-DE"/>
              </w:rPr>
            </w:pPr>
          </w:p>
        </w:tc>
      </w:tr>
      <w:tr w:rsidR="00D66E95" w:rsidRPr="00862F3C" w:rsidTr="000E7DCA">
        <w:tc>
          <w:tcPr>
            <w:tcW w:w="4077" w:type="dxa"/>
          </w:tcPr>
          <w:p w:rsidR="00D66E95" w:rsidRPr="00007D36" w:rsidRDefault="00D66E95" w:rsidP="000E7DCA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Controls</w:t>
            </w:r>
          </w:p>
        </w:tc>
        <w:tc>
          <w:tcPr>
            <w:tcW w:w="5387" w:type="dxa"/>
          </w:tcPr>
          <w:p w:rsidR="00D66E95" w:rsidRPr="00007D36" w:rsidRDefault="00D66E95" w:rsidP="000E7DCA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Regeln und Bedingungen</w:t>
            </w:r>
          </w:p>
        </w:tc>
      </w:tr>
      <w:tr w:rsidR="00D66E95" w:rsidRPr="009E359C" w:rsidTr="000E7DCA">
        <w:tc>
          <w:tcPr>
            <w:tcW w:w="4077" w:type="dxa"/>
          </w:tcPr>
          <w:p w:rsidR="00D66E95" w:rsidRDefault="00D66E95" w:rsidP="00590110">
            <w:pPr>
              <w:rPr>
                <w:b/>
                <w:lang w:val="de-DE"/>
              </w:rPr>
            </w:pPr>
          </w:p>
          <w:p w:rsidR="00862F3C" w:rsidRDefault="00862F3C" w:rsidP="00590110">
            <w:pPr>
              <w:rPr>
                <w:b/>
                <w:lang w:val="de-DE"/>
              </w:rPr>
            </w:pPr>
          </w:p>
          <w:p w:rsidR="00862F3C" w:rsidRDefault="00862F3C" w:rsidP="00590110">
            <w:pPr>
              <w:rPr>
                <w:b/>
                <w:lang w:val="de-DE"/>
              </w:rPr>
            </w:pPr>
            <w:r>
              <w:rPr>
                <w:b/>
                <w:lang w:val="de-DE"/>
              </w:rPr>
              <w:t>b) Eingabe von Suchkriterien</w:t>
            </w:r>
          </w:p>
          <w:p w:rsidR="00862F3C" w:rsidRDefault="00862F3C" w:rsidP="00C452F2">
            <w:pPr>
              <w:pStyle w:val="ListParagraph"/>
              <w:numPr>
                <w:ilvl w:val="0"/>
                <w:numId w:val="23"/>
              </w:numPr>
              <w:rPr>
                <w:lang w:val="de-DE"/>
              </w:rPr>
            </w:pPr>
            <w:r>
              <w:rPr>
                <w:lang w:val="de-DE"/>
              </w:rPr>
              <w:t>Feld „Bezeichnung“</w:t>
            </w:r>
          </w:p>
          <w:p w:rsidR="00862F3C" w:rsidRPr="00862F3C" w:rsidRDefault="00862F3C" w:rsidP="00862F3C">
            <w:pPr>
              <w:rPr>
                <w:b/>
                <w:lang w:val="de-DE"/>
              </w:rPr>
            </w:pPr>
            <w:r w:rsidRPr="00862F3C">
              <w:rPr>
                <w:b/>
                <w:lang w:val="de-DE"/>
              </w:rPr>
              <w:t>c) Liste aller Typen wird angezeigt</w:t>
            </w:r>
          </w:p>
          <w:p w:rsidR="00862F3C" w:rsidRDefault="00862F3C" w:rsidP="00C452F2">
            <w:pPr>
              <w:pStyle w:val="ListParagraph"/>
              <w:numPr>
                <w:ilvl w:val="0"/>
                <w:numId w:val="23"/>
              </w:numPr>
              <w:rPr>
                <w:lang w:val="de-DE"/>
              </w:rPr>
            </w:pPr>
            <w:r w:rsidRPr="00862F3C">
              <w:rPr>
                <w:lang w:val="de-DE"/>
              </w:rPr>
              <w:t>Spalte „</w:t>
            </w:r>
            <w:r>
              <w:rPr>
                <w:lang w:val="de-DE"/>
              </w:rPr>
              <w:t>Bezeichnung“</w:t>
            </w:r>
          </w:p>
          <w:p w:rsidR="00862F3C" w:rsidRPr="00862F3C" w:rsidRDefault="00862F3C" w:rsidP="00862F3C">
            <w:pPr>
              <w:rPr>
                <w:b/>
                <w:lang w:val="de-DE"/>
              </w:rPr>
            </w:pPr>
            <w:r w:rsidRPr="00862F3C">
              <w:rPr>
                <w:b/>
                <w:lang w:val="de-DE"/>
              </w:rPr>
              <w:t>d) Klick auf Hinzufügen</w:t>
            </w:r>
          </w:p>
          <w:p w:rsidR="00862F3C" w:rsidRDefault="00862F3C" w:rsidP="00C452F2">
            <w:pPr>
              <w:pStyle w:val="ListParagraph"/>
              <w:numPr>
                <w:ilvl w:val="0"/>
                <w:numId w:val="23"/>
              </w:numPr>
              <w:rPr>
                <w:lang w:val="de-DE"/>
              </w:rPr>
            </w:pPr>
            <w:r>
              <w:rPr>
                <w:lang w:val="de-DE"/>
              </w:rPr>
              <w:t>Feld „Bezeichnung“</w:t>
            </w:r>
          </w:p>
          <w:p w:rsidR="00862F3C" w:rsidRPr="00862F3C" w:rsidRDefault="00862F3C" w:rsidP="00862F3C">
            <w:pPr>
              <w:rPr>
                <w:lang w:val="de-DE"/>
              </w:rPr>
            </w:pPr>
          </w:p>
        </w:tc>
        <w:tc>
          <w:tcPr>
            <w:tcW w:w="5387" w:type="dxa"/>
          </w:tcPr>
          <w:p w:rsidR="00D66E95" w:rsidRDefault="00D66E95" w:rsidP="000E7DCA">
            <w:pPr>
              <w:tabs>
                <w:tab w:val="left" w:pos="5220"/>
              </w:tabs>
              <w:rPr>
                <w:lang w:val="de-DE"/>
              </w:rPr>
            </w:pPr>
          </w:p>
          <w:p w:rsidR="00590110" w:rsidRDefault="00590110" w:rsidP="000E7DCA">
            <w:pPr>
              <w:tabs>
                <w:tab w:val="left" w:pos="5220"/>
              </w:tabs>
              <w:rPr>
                <w:lang w:val="de-DE"/>
              </w:rPr>
            </w:pPr>
            <w:r>
              <w:rPr>
                <w:lang w:val="de-DE"/>
              </w:rPr>
              <w:t>Funktionsrecht „Darf Anlasstypen verwalten“ muss vo</w:t>
            </w:r>
            <w:r>
              <w:rPr>
                <w:lang w:val="de-DE"/>
              </w:rPr>
              <w:t>r</w:t>
            </w:r>
            <w:r>
              <w:rPr>
                <w:lang w:val="de-DE"/>
              </w:rPr>
              <w:t>handen sein</w:t>
            </w:r>
          </w:p>
          <w:p w:rsidR="00862F3C" w:rsidRDefault="00862F3C" w:rsidP="000E7DCA">
            <w:pPr>
              <w:tabs>
                <w:tab w:val="left" w:pos="5220"/>
              </w:tabs>
              <w:rPr>
                <w:lang w:val="de-DE"/>
              </w:rPr>
            </w:pPr>
          </w:p>
          <w:p w:rsidR="00862F3C" w:rsidRPr="00007D36" w:rsidRDefault="00862F3C" w:rsidP="000E7DCA">
            <w:pPr>
              <w:tabs>
                <w:tab w:val="left" w:pos="5220"/>
              </w:tabs>
              <w:rPr>
                <w:lang w:val="de-DE"/>
              </w:rPr>
            </w:pPr>
            <w:r>
              <w:rPr>
                <w:lang w:val="de-DE"/>
              </w:rPr>
              <w:t>Feld Bezeichnung muss mehrsprachig hinterlegt werden können.</w:t>
            </w:r>
          </w:p>
        </w:tc>
      </w:tr>
      <w:tr w:rsidR="00D66E95" w:rsidRPr="00D6618B" w:rsidTr="000E7DCA">
        <w:tc>
          <w:tcPr>
            <w:tcW w:w="9464" w:type="dxa"/>
            <w:gridSpan w:val="2"/>
          </w:tcPr>
          <w:p w:rsidR="00D66E95" w:rsidRDefault="00D66E95" w:rsidP="000E7DCA">
            <w:pPr>
              <w:tabs>
                <w:tab w:val="left" w:pos="5220"/>
              </w:tabs>
              <w:rPr>
                <w:lang w:val="de-DE"/>
              </w:rPr>
            </w:pPr>
          </w:p>
          <w:p w:rsidR="00D66E95" w:rsidRDefault="00D66E95" w:rsidP="000E7DCA">
            <w:pPr>
              <w:tabs>
                <w:tab w:val="left" w:pos="5220"/>
              </w:tabs>
              <w:rPr>
                <w:lang w:val="de-DE"/>
              </w:rPr>
            </w:pPr>
            <w:r>
              <w:rPr>
                <w:lang w:val="de-DE"/>
              </w:rPr>
              <w:t>Kein Bild vorhanden</w:t>
            </w:r>
          </w:p>
          <w:p w:rsidR="00D66E95" w:rsidRPr="00007D36" w:rsidRDefault="00D66E95" w:rsidP="000E7DCA">
            <w:pPr>
              <w:tabs>
                <w:tab w:val="left" w:pos="5220"/>
              </w:tabs>
              <w:rPr>
                <w:lang w:val="de-DE"/>
              </w:rPr>
            </w:pPr>
          </w:p>
        </w:tc>
      </w:tr>
    </w:tbl>
    <w:p w:rsidR="00D66E95" w:rsidRDefault="00D66E95" w:rsidP="00D66E95">
      <w:pPr>
        <w:rPr>
          <w:lang w:val="de-DE"/>
        </w:rPr>
      </w:pPr>
    </w:p>
    <w:p w:rsidR="00D66E95" w:rsidRPr="00007D36" w:rsidRDefault="00D66E95" w:rsidP="00D66E95">
      <w:pPr>
        <w:rPr>
          <w:lang w:val="de-DE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077"/>
        <w:gridCol w:w="5387"/>
      </w:tblGrid>
      <w:tr w:rsidR="00D66E95" w:rsidRPr="00D6618B" w:rsidTr="000E7DCA">
        <w:tc>
          <w:tcPr>
            <w:tcW w:w="9464" w:type="dxa"/>
            <w:gridSpan w:val="2"/>
          </w:tcPr>
          <w:p w:rsidR="00D66E95" w:rsidRPr="00D6618B" w:rsidRDefault="00D66E95" w:rsidP="000E7DCA">
            <w:pPr>
              <w:pStyle w:val="ListParagraph"/>
              <w:ind w:left="0"/>
              <w:rPr>
                <w:lang w:val="de-CH"/>
              </w:rPr>
            </w:pPr>
            <w:r w:rsidRPr="00007D36">
              <w:rPr>
                <w:b/>
                <w:bCs/>
                <w:sz w:val="32"/>
                <w:lang w:val="de-DE"/>
              </w:rPr>
              <w:t xml:space="preserve">Schritt </w:t>
            </w:r>
            <w:r>
              <w:rPr>
                <w:b/>
                <w:bCs/>
                <w:sz w:val="32"/>
                <w:lang w:val="de-DE"/>
              </w:rPr>
              <w:t>16</w:t>
            </w:r>
            <w:r w:rsidRPr="00007D36">
              <w:rPr>
                <w:b/>
                <w:bCs/>
                <w:sz w:val="32"/>
                <w:lang w:val="de-DE"/>
              </w:rPr>
              <w:t xml:space="preserve"> </w:t>
            </w:r>
            <w:r w:rsidRPr="00007D36">
              <w:rPr>
                <w:b/>
                <w:bCs/>
                <w:sz w:val="21"/>
                <w:szCs w:val="21"/>
                <w:lang w:val="de-DE"/>
              </w:rPr>
              <w:t>-</w:t>
            </w:r>
            <w:r w:rsidRPr="00007D36">
              <w:rPr>
                <w:sz w:val="21"/>
                <w:szCs w:val="21"/>
                <w:lang w:val="de-DE"/>
              </w:rPr>
              <w:t xml:space="preserve"> </w:t>
            </w:r>
            <w:r>
              <w:rPr>
                <w:szCs w:val="20"/>
                <w:lang w:val="de-CH"/>
              </w:rPr>
              <w:t>Anlassstatus verwalten</w:t>
            </w:r>
          </w:p>
          <w:p w:rsidR="00D66E95" w:rsidRPr="00D6618B" w:rsidRDefault="00D66E95" w:rsidP="000E7DCA">
            <w:pPr>
              <w:tabs>
                <w:tab w:val="left" w:pos="5220"/>
              </w:tabs>
              <w:rPr>
                <w:lang w:val="de-CH"/>
              </w:rPr>
            </w:pPr>
          </w:p>
        </w:tc>
      </w:tr>
      <w:tr w:rsidR="00D66E95" w:rsidRPr="009E359C" w:rsidTr="000E7DCA">
        <w:tc>
          <w:tcPr>
            <w:tcW w:w="9464" w:type="dxa"/>
            <w:gridSpan w:val="2"/>
          </w:tcPr>
          <w:p w:rsidR="00A556D3" w:rsidRPr="00007D36" w:rsidRDefault="00A556D3" w:rsidP="00A556D3">
            <w:pPr>
              <w:rPr>
                <w:lang w:val="de-DE"/>
              </w:rPr>
            </w:pPr>
            <w:r w:rsidRPr="00007D36">
              <w:rPr>
                <w:b/>
                <w:lang w:val="de-DE"/>
              </w:rPr>
              <w:t>Beschreibung</w:t>
            </w:r>
          </w:p>
          <w:p w:rsidR="00A556D3" w:rsidRDefault="00A556D3" w:rsidP="00A556D3">
            <w:pPr>
              <w:rPr>
                <w:lang w:val="de-DE"/>
              </w:rPr>
            </w:pPr>
            <w:r>
              <w:rPr>
                <w:lang w:val="de-DE"/>
              </w:rPr>
              <w:t xml:space="preserve">Anlassstatus ist eine einfache, sprachabhängige Liste, welche den Zustand eines Anlasses anzeigt. Die Liste ist an keinen Workflow geknüpft oder hat keine </w:t>
            </w:r>
            <w:proofErr w:type="spellStart"/>
            <w:r>
              <w:rPr>
                <w:lang w:val="de-DE"/>
              </w:rPr>
              <w:t>Logiken</w:t>
            </w:r>
            <w:proofErr w:type="spellEnd"/>
            <w:r>
              <w:rPr>
                <w:lang w:val="de-DE"/>
              </w:rPr>
              <w:t xml:space="preserve"> vorhanden.</w:t>
            </w:r>
          </w:p>
          <w:p w:rsidR="00A556D3" w:rsidRDefault="00A556D3" w:rsidP="00A556D3">
            <w:pPr>
              <w:rPr>
                <w:lang w:val="de-DE"/>
              </w:rPr>
            </w:pPr>
          </w:p>
          <w:p w:rsidR="00A556D3" w:rsidRDefault="00A556D3" w:rsidP="00A556D3">
            <w:pPr>
              <w:rPr>
                <w:lang w:val="de-DE"/>
              </w:rPr>
            </w:pPr>
            <w:r>
              <w:rPr>
                <w:lang w:val="de-DE"/>
              </w:rPr>
              <w:t xml:space="preserve">Die </w:t>
            </w:r>
            <w:proofErr w:type="gramStart"/>
            <w:r>
              <w:rPr>
                <w:lang w:val="de-DE"/>
              </w:rPr>
              <w:t>Eintrag</w:t>
            </w:r>
            <w:proofErr w:type="gramEnd"/>
            <w:r>
              <w:rPr>
                <w:lang w:val="de-DE"/>
              </w:rPr>
              <w:t xml:space="preserve"> dieser Liste werden dann in einer Dropdown angezeigt. Ein Eintrag kann nicht gelöscht we</w:t>
            </w:r>
            <w:r>
              <w:rPr>
                <w:lang w:val="de-DE"/>
              </w:rPr>
              <w:t>r</w:t>
            </w:r>
            <w:r>
              <w:rPr>
                <w:lang w:val="de-DE"/>
              </w:rPr>
              <w:t>den, wenn dieser noch verwendet wird</w:t>
            </w:r>
          </w:p>
          <w:p w:rsidR="00A556D3" w:rsidRDefault="00A556D3" w:rsidP="00A556D3">
            <w:pPr>
              <w:rPr>
                <w:lang w:val="de-DE"/>
              </w:rPr>
            </w:pPr>
          </w:p>
          <w:p w:rsidR="00A556D3" w:rsidRDefault="00A556D3" w:rsidP="00A556D3">
            <w:pPr>
              <w:rPr>
                <w:lang w:val="de-DE"/>
              </w:rPr>
            </w:pPr>
            <w:r>
              <w:rPr>
                <w:lang w:val="de-DE"/>
              </w:rPr>
              <w:t>Folgende Subschritte werden notwendig sein:</w:t>
            </w:r>
          </w:p>
          <w:p w:rsidR="00A556D3" w:rsidRDefault="00A556D3" w:rsidP="00C452F2">
            <w:pPr>
              <w:pStyle w:val="ListParagraph"/>
              <w:numPr>
                <w:ilvl w:val="0"/>
                <w:numId w:val="24"/>
              </w:numPr>
              <w:rPr>
                <w:lang w:val="de-DE"/>
              </w:rPr>
            </w:pPr>
            <w:r>
              <w:rPr>
                <w:lang w:val="de-DE"/>
              </w:rPr>
              <w:t xml:space="preserve">Navigation auf </w:t>
            </w:r>
            <w:r w:rsidRPr="00862F3C">
              <w:rPr>
                <w:smallCaps/>
                <w:lang w:val="de-DE"/>
              </w:rPr>
              <w:t>Einstellungen\Stammdaten\</w:t>
            </w:r>
            <w:r>
              <w:rPr>
                <w:smallCaps/>
                <w:lang w:val="de-DE"/>
              </w:rPr>
              <w:t>Anlassstatus</w:t>
            </w:r>
            <w:r w:rsidRPr="00862F3C">
              <w:rPr>
                <w:smallCaps/>
                <w:lang w:val="de-DE"/>
              </w:rPr>
              <w:t xml:space="preserve"> verwalten</w:t>
            </w:r>
          </w:p>
          <w:p w:rsidR="00A556D3" w:rsidRDefault="00A556D3" w:rsidP="00C452F2">
            <w:pPr>
              <w:pStyle w:val="ListParagraph"/>
              <w:numPr>
                <w:ilvl w:val="0"/>
                <w:numId w:val="24"/>
              </w:numPr>
              <w:rPr>
                <w:lang w:val="de-DE"/>
              </w:rPr>
            </w:pPr>
            <w:r>
              <w:rPr>
                <w:lang w:val="de-DE"/>
              </w:rPr>
              <w:t>Eingabe von Suchkriterien (optional), klick auf Suchen</w:t>
            </w:r>
          </w:p>
          <w:p w:rsidR="00A556D3" w:rsidRDefault="00A556D3" w:rsidP="00C452F2">
            <w:pPr>
              <w:pStyle w:val="ListParagraph"/>
              <w:numPr>
                <w:ilvl w:val="0"/>
                <w:numId w:val="24"/>
              </w:numPr>
              <w:rPr>
                <w:lang w:val="de-DE"/>
              </w:rPr>
            </w:pPr>
            <w:r>
              <w:rPr>
                <w:lang w:val="de-DE"/>
              </w:rPr>
              <w:t>Liste aller Typen wird angezeigt; ein oder mehrere Typen können selektiert und entfernt werden.</w:t>
            </w:r>
          </w:p>
          <w:p w:rsidR="00A556D3" w:rsidRDefault="00A556D3" w:rsidP="00C452F2">
            <w:pPr>
              <w:pStyle w:val="ListParagraph"/>
              <w:numPr>
                <w:ilvl w:val="0"/>
                <w:numId w:val="24"/>
              </w:numPr>
              <w:rPr>
                <w:lang w:val="de-DE"/>
              </w:rPr>
            </w:pPr>
            <w:r>
              <w:rPr>
                <w:lang w:val="de-DE"/>
              </w:rPr>
              <w:t>Klick auf Hinzufügen kann ein Typ im modalen Dialog hinzugefügt werden.</w:t>
            </w:r>
          </w:p>
          <w:p w:rsidR="00D66E95" w:rsidRPr="00007D36" w:rsidRDefault="00D66E95" w:rsidP="00590110">
            <w:pPr>
              <w:rPr>
                <w:lang w:val="de-DE"/>
              </w:rPr>
            </w:pPr>
          </w:p>
        </w:tc>
      </w:tr>
      <w:tr w:rsidR="00D66E95" w:rsidRPr="00007D36" w:rsidTr="000E7DCA">
        <w:tc>
          <w:tcPr>
            <w:tcW w:w="4077" w:type="dxa"/>
          </w:tcPr>
          <w:p w:rsidR="00D66E95" w:rsidRPr="00007D36" w:rsidRDefault="00D66E95" w:rsidP="000E7DCA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Controls</w:t>
            </w:r>
          </w:p>
        </w:tc>
        <w:tc>
          <w:tcPr>
            <w:tcW w:w="5387" w:type="dxa"/>
          </w:tcPr>
          <w:p w:rsidR="00D66E95" w:rsidRPr="00007D36" w:rsidRDefault="00D66E95" w:rsidP="000E7DCA">
            <w:pPr>
              <w:rPr>
                <w:b/>
                <w:lang w:val="de-DE"/>
              </w:rPr>
            </w:pPr>
            <w:r w:rsidRPr="00007D36">
              <w:rPr>
                <w:b/>
                <w:lang w:val="de-DE"/>
              </w:rPr>
              <w:t>Regeln und Bedingungen</w:t>
            </w:r>
          </w:p>
        </w:tc>
      </w:tr>
      <w:tr w:rsidR="00D66E95" w:rsidRPr="009E359C" w:rsidTr="000E7DCA">
        <w:tc>
          <w:tcPr>
            <w:tcW w:w="4077" w:type="dxa"/>
          </w:tcPr>
          <w:p w:rsidR="00A556D3" w:rsidRDefault="00A556D3" w:rsidP="00A556D3">
            <w:pPr>
              <w:rPr>
                <w:b/>
                <w:lang w:val="de-DE"/>
              </w:rPr>
            </w:pPr>
          </w:p>
          <w:p w:rsidR="00A556D3" w:rsidRDefault="00A556D3" w:rsidP="00A556D3">
            <w:pPr>
              <w:rPr>
                <w:b/>
                <w:lang w:val="de-DE"/>
              </w:rPr>
            </w:pPr>
            <w:r>
              <w:rPr>
                <w:b/>
                <w:lang w:val="de-DE"/>
              </w:rPr>
              <w:t>b) Eingabe von Suchkriterien</w:t>
            </w:r>
          </w:p>
          <w:p w:rsidR="00A556D3" w:rsidRDefault="00A556D3" w:rsidP="00C452F2">
            <w:pPr>
              <w:pStyle w:val="ListParagraph"/>
              <w:numPr>
                <w:ilvl w:val="0"/>
                <w:numId w:val="23"/>
              </w:numPr>
              <w:rPr>
                <w:lang w:val="de-DE"/>
              </w:rPr>
            </w:pPr>
            <w:r>
              <w:rPr>
                <w:lang w:val="de-DE"/>
              </w:rPr>
              <w:t>Feld „Bezeichnung“</w:t>
            </w:r>
          </w:p>
          <w:p w:rsidR="00A556D3" w:rsidRPr="00862F3C" w:rsidRDefault="00A556D3" w:rsidP="00A556D3">
            <w:pPr>
              <w:rPr>
                <w:b/>
                <w:lang w:val="de-DE"/>
              </w:rPr>
            </w:pPr>
            <w:r w:rsidRPr="00862F3C">
              <w:rPr>
                <w:b/>
                <w:lang w:val="de-DE"/>
              </w:rPr>
              <w:t>c) Liste aller Typen wird angezeigt</w:t>
            </w:r>
          </w:p>
          <w:p w:rsidR="00A556D3" w:rsidRDefault="00A556D3" w:rsidP="00C452F2">
            <w:pPr>
              <w:pStyle w:val="ListParagraph"/>
              <w:numPr>
                <w:ilvl w:val="0"/>
                <w:numId w:val="23"/>
              </w:numPr>
              <w:rPr>
                <w:lang w:val="de-DE"/>
              </w:rPr>
            </w:pPr>
            <w:r w:rsidRPr="00862F3C">
              <w:rPr>
                <w:lang w:val="de-DE"/>
              </w:rPr>
              <w:t>Spalte „</w:t>
            </w:r>
            <w:r>
              <w:rPr>
                <w:lang w:val="de-DE"/>
              </w:rPr>
              <w:t>Bezeichnung“</w:t>
            </w:r>
          </w:p>
          <w:p w:rsidR="00A556D3" w:rsidRPr="00862F3C" w:rsidRDefault="00A556D3" w:rsidP="00A556D3">
            <w:pPr>
              <w:rPr>
                <w:b/>
                <w:lang w:val="de-DE"/>
              </w:rPr>
            </w:pPr>
            <w:r w:rsidRPr="00862F3C">
              <w:rPr>
                <w:b/>
                <w:lang w:val="de-DE"/>
              </w:rPr>
              <w:t>d) Klick auf Hinzufügen</w:t>
            </w:r>
          </w:p>
          <w:p w:rsidR="00A556D3" w:rsidRDefault="00A556D3" w:rsidP="00C452F2">
            <w:pPr>
              <w:pStyle w:val="ListParagraph"/>
              <w:numPr>
                <w:ilvl w:val="0"/>
                <w:numId w:val="23"/>
              </w:numPr>
              <w:rPr>
                <w:lang w:val="de-DE"/>
              </w:rPr>
            </w:pPr>
            <w:r>
              <w:rPr>
                <w:lang w:val="de-DE"/>
              </w:rPr>
              <w:t>Feld „Bezeichnung“</w:t>
            </w:r>
          </w:p>
          <w:p w:rsidR="00D66E95" w:rsidRPr="00007D36" w:rsidRDefault="00D66E95" w:rsidP="00590110">
            <w:pPr>
              <w:rPr>
                <w:b/>
                <w:lang w:val="de-DE"/>
              </w:rPr>
            </w:pPr>
          </w:p>
        </w:tc>
        <w:tc>
          <w:tcPr>
            <w:tcW w:w="5387" w:type="dxa"/>
          </w:tcPr>
          <w:p w:rsidR="00D66E95" w:rsidRPr="00007D36" w:rsidRDefault="00D66E95" w:rsidP="000E7DCA">
            <w:pPr>
              <w:tabs>
                <w:tab w:val="left" w:pos="5220"/>
              </w:tabs>
              <w:rPr>
                <w:lang w:val="de-DE"/>
              </w:rPr>
            </w:pPr>
          </w:p>
          <w:p w:rsidR="00D66E95" w:rsidRPr="00007D36" w:rsidRDefault="00D66E95" w:rsidP="000E7DCA">
            <w:pPr>
              <w:tabs>
                <w:tab w:val="left" w:pos="5220"/>
              </w:tabs>
              <w:rPr>
                <w:lang w:val="de-DE"/>
              </w:rPr>
            </w:pPr>
          </w:p>
          <w:p w:rsidR="00D66E95" w:rsidRDefault="00590110" w:rsidP="00590110">
            <w:pPr>
              <w:tabs>
                <w:tab w:val="left" w:pos="5220"/>
              </w:tabs>
              <w:rPr>
                <w:lang w:val="de-DE"/>
              </w:rPr>
            </w:pPr>
            <w:r>
              <w:rPr>
                <w:lang w:val="de-DE"/>
              </w:rPr>
              <w:t>Funktionsrecht „Darf Anlassstatus verwalten“ muss vo</w:t>
            </w:r>
            <w:r>
              <w:rPr>
                <w:lang w:val="de-DE"/>
              </w:rPr>
              <w:t>r</w:t>
            </w:r>
            <w:r>
              <w:rPr>
                <w:lang w:val="de-DE"/>
              </w:rPr>
              <w:t>handen sein</w:t>
            </w:r>
          </w:p>
          <w:p w:rsidR="00A556D3" w:rsidRDefault="00A556D3" w:rsidP="00590110">
            <w:pPr>
              <w:tabs>
                <w:tab w:val="left" w:pos="5220"/>
              </w:tabs>
              <w:rPr>
                <w:lang w:val="de-DE"/>
              </w:rPr>
            </w:pPr>
          </w:p>
          <w:p w:rsidR="00A556D3" w:rsidRPr="00007D36" w:rsidRDefault="00A556D3" w:rsidP="00590110">
            <w:pPr>
              <w:tabs>
                <w:tab w:val="left" w:pos="5220"/>
              </w:tabs>
              <w:rPr>
                <w:lang w:val="de-DE"/>
              </w:rPr>
            </w:pPr>
            <w:r>
              <w:rPr>
                <w:lang w:val="de-DE"/>
              </w:rPr>
              <w:t>Feld Bezeichnung muss mehrsprachig hinterlegt werden können.</w:t>
            </w:r>
          </w:p>
        </w:tc>
      </w:tr>
      <w:tr w:rsidR="00D66E95" w:rsidRPr="00D6618B" w:rsidTr="000E7DCA">
        <w:tc>
          <w:tcPr>
            <w:tcW w:w="9464" w:type="dxa"/>
            <w:gridSpan w:val="2"/>
          </w:tcPr>
          <w:p w:rsidR="00D66E95" w:rsidRDefault="00D66E95" w:rsidP="000E7DCA">
            <w:pPr>
              <w:tabs>
                <w:tab w:val="left" w:pos="5220"/>
              </w:tabs>
              <w:rPr>
                <w:lang w:val="de-DE"/>
              </w:rPr>
            </w:pPr>
          </w:p>
          <w:p w:rsidR="00D66E95" w:rsidRDefault="00D66E95" w:rsidP="000E7DCA">
            <w:pPr>
              <w:tabs>
                <w:tab w:val="left" w:pos="5220"/>
              </w:tabs>
              <w:rPr>
                <w:lang w:val="de-DE"/>
              </w:rPr>
            </w:pPr>
            <w:r>
              <w:rPr>
                <w:lang w:val="de-DE"/>
              </w:rPr>
              <w:t>Kein Bild vorhanden</w:t>
            </w:r>
          </w:p>
          <w:p w:rsidR="00D66E95" w:rsidRPr="00007D36" w:rsidRDefault="00D66E95" w:rsidP="000E7DCA">
            <w:pPr>
              <w:tabs>
                <w:tab w:val="left" w:pos="5220"/>
              </w:tabs>
              <w:rPr>
                <w:lang w:val="de-DE"/>
              </w:rPr>
            </w:pPr>
          </w:p>
        </w:tc>
      </w:tr>
    </w:tbl>
    <w:p w:rsidR="00D66E95" w:rsidRDefault="00D66E95" w:rsidP="00D66E95">
      <w:pPr>
        <w:rPr>
          <w:lang w:val="de-DE"/>
        </w:rPr>
      </w:pPr>
    </w:p>
    <w:p w:rsidR="00D66E95" w:rsidRPr="00D6618B" w:rsidRDefault="00D66E95" w:rsidP="0079766E"/>
    <w:p w:rsidR="001F4734" w:rsidRPr="003A5302" w:rsidRDefault="00DC0ADE" w:rsidP="00DC0ADE">
      <w:pPr>
        <w:pStyle w:val="Heading1"/>
        <w:rPr>
          <w:lang w:val="de-CH"/>
        </w:rPr>
      </w:pPr>
      <w:r w:rsidRPr="003A5302">
        <w:rPr>
          <w:lang w:val="de-CH"/>
        </w:rPr>
        <w:t xml:space="preserve"> </w:t>
      </w:r>
    </w:p>
    <w:p w:rsidR="001F4734" w:rsidRPr="003A5302" w:rsidRDefault="001F4734" w:rsidP="001F4734">
      <w:pPr>
        <w:rPr>
          <w:sz w:val="28"/>
          <w:u w:val="single"/>
          <w:lang w:val="de-CH"/>
        </w:rPr>
      </w:pPr>
      <w:r w:rsidRPr="003A5302">
        <w:rPr>
          <w:lang w:val="de-CH"/>
        </w:rPr>
        <w:br w:type="page"/>
      </w:r>
    </w:p>
    <w:p w:rsidR="00DC0ADE" w:rsidRPr="003A5302" w:rsidRDefault="00DC0ADE" w:rsidP="00DC0ADE">
      <w:pPr>
        <w:pStyle w:val="Heading1"/>
        <w:rPr>
          <w:lang w:val="de-CH"/>
        </w:rPr>
      </w:pPr>
    </w:p>
    <w:p w:rsidR="00BA575F" w:rsidRPr="003A5302" w:rsidRDefault="00BA575F" w:rsidP="00BA575F">
      <w:pPr>
        <w:pStyle w:val="Heading1"/>
        <w:rPr>
          <w:lang w:val="de-CH"/>
        </w:rPr>
      </w:pPr>
      <w:r w:rsidRPr="003A5302">
        <w:rPr>
          <w:lang w:val="de-CH"/>
        </w:rPr>
        <w:t>Anhang:</w:t>
      </w:r>
    </w:p>
    <w:p w:rsidR="00BA575F" w:rsidRPr="003A5302" w:rsidRDefault="00BA575F" w:rsidP="00DC0ADE">
      <w:pPr>
        <w:tabs>
          <w:tab w:val="left" w:pos="567"/>
        </w:tabs>
        <w:jc w:val="both"/>
        <w:rPr>
          <w:lang w:val="de-CH"/>
        </w:rPr>
      </w:pPr>
    </w:p>
    <w:p w:rsidR="00D6618B" w:rsidRPr="00D6618B" w:rsidRDefault="00D6618B" w:rsidP="00D6618B">
      <w:pPr>
        <w:rPr>
          <w:lang w:val="de-CH"/>
        </w:rPr>
      </w:pPr>
      <w:r w:rsidRPr="00D6618B">
        <w:rPr>
          <w:lang w:val="de-CH"/>
        </w:rPr>
        <w:t>Die nachfolgende Darstellung „Anlass Hierarchie“, bietet einen Überblick, wie die Anlässe/</w:t>
      </w:r>
      <w:r w:rsidR="001A2115">
        <w:rPr>
          <w:lang w:val="de-CH"/>
        </w:rPr>
        <w:t>Anlass</w:t>
      </w:r>
      <w:r w:rsidRPr="00D6618B">
        <w:rPr>
          <w:lang w:val="de-CH"/>
        </w:rPr>
        <w:t xml:space="preserve"> in ROOMS PRO zukünftig aufgebaut werden sollen:</w:t>
      </w:r>
    </w:p>
    <w:p w:rsidR="00D6618B" w:rsidRPr="00D6618B" w:rsidRDefault="00D6618B" w:rsidP="00D6618B">
      <w:pPr>
        <w:rPr>
          <w:lang w:val="de-CH"/>
        </w:rPr>
      </w:pPr>
    </w:p>
    <w:p w:rsidR="00D6618B" w:rsidRPr="00007D36" w:rsidRDefault="00D6618B" w:rsidP="00D6618B">
      <w:r>
        <w:rPr>
          <w:noProof/>
          <w:lang w:val="de-CH" w:eastAsia="de-CH"/>
        </w:rPr>
        <w:drawing>
          <wp:inline distT="0" distB="0" distL="0" distR="0">
            <wp:extent cx="4886013" cy="2187575"/>
            <wp:effectExtent l="4988" t="0" r="1039" b="0"/>
            <wp:docPr id="2" name="Objekt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429684" cy="4000528"/>
                      <a:chOff x="142844" y="1714488"/>
                      <a:chExt cx="8429684" cy="4000528"/>
                    </a:xfrm>
                  </a:grpSpPr>
                  <a:sp>
                    <a:nvSpPr>
                      <a:cNvPr id="4" name="Rectangle 3"/>
                      <a:cNvSpPr/>
                    </a:nvSpPr>
                    <a:spPr>
                      <a:xfrm>
                        <a:off x="2857488" y="1714488"/>
                        <a:ext cx="3286148" cy="785818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de-DE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de-CH" dirty="0" smtClean="0"/>
                            <a:t>Event</a:t>
                          </a:r>
                          <a:endParaRPr lang="de-CH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6" name="Rectangle 5"/>
                      <a:cNvSpPr/>
                    </a:nvSpPr>
                    <a:spPr>
                      <a:xfrm>
                        <a:off x="3786182" y="3214686"/>
                        <a:ext cx="1857388" cy="8572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de-DE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de-CH" dirty="0" smtClean="0"/>
                            <a:t>Dienstleistungen</a:t>
                          </a:r>
                          <a:endParaRPr lang="de-CH" dirty="0"/>
                        </a:p>
                      </a:txBody>
                      <a:useSpRect/>
                    </a:txSp>
                    <a:style>
                      <a:lnRef idx="2">
                        <a:schemeClr val="accent6">
                          <a:shade val="50000"/>
                        </a:schemeClr>
                      </a:lnRef>
                      <a:fillRef idx="1">
                        <a:schemeClr val="accent6"/>
                      </a:fillRef>
                      <a:effectRef idx="0">
                        <a:schemeClr val="accent6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8" name="Rectangle 7"/>
                      <a:cNvSpPr/>
                    </a:nvSpPr>
                    <a:spPr>
                      <a:xfrm>
                        <a:off x="6429388" y="3214686"/>
                        <a:ext cx="1857388" cy="8572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de-DE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de-CH" dirty="0" smtClean="0"/>
                            <a:t>Teilnehmer</a:t>
                          </a:r>
                          <a:endParaRPr lang="de-CH" dirty="0"/>
                        </a:p>
                      </a:txBody>
                      <a:useSpRect/>
                    </a:txSp>
                    <a:style>
                      <a:lnRef idx="2">
                        <a:schemeClr val="accent3">
                          <a:shade val="50000"/>
                        </a:schemeClr>
                      </a:lnRef>
                      <a:fillRef idx="1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9" name="Rectangle 8"/>
                      <a:cNvSpPr/>
                    </a:nvSpPr>
                    <a:spPr>
                      <a:xfrm>
                        <a:off x="1285852" y="3214686"/>
                        <a:ext cx="1857388" cy="8572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de-DE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de-CH" dirty="0" smtClean="0"/>
                            <a:t>Ressourcen</a:t>
                          </a:r>
                          <a:endParaRPr lang="de-CH" dirty="0"/>
                        </a:p>
                      </a:txBody>
                      <a:useSpRect/>
                    </a:txSp>
                    <a:style>
                      <a:lnRef idx="2">
                        <a:schemeClr val="accent2">
                          <a:shade val="50000"/>
                        </a:schemeClr>
                      </a:lnRef>
                      <a:fillRef idx="1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0" name="Rectangle 9"/>
                      <a:cNvSpPr/>
                    </a:nvSpPr>
                    <a:spPr>
                      <a:xfrm>
                        <a:off x="142844" y="4857760"/>
                        <a:ext cx="1857388" cy="8572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de-DE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de-CH" dirty="0" smtClean="0"/>
                            <a:t>Dienstleistungen</a:t>
                          </a:r>
                          <a:endParaRPr lang="de-CH" dirty="0"/>
                        </a:p>
                      </a:txBody>
                      <a:useSpRect/>
                    </a:txSp>
                    <a:style>
                      <a:lnRef idx="2">
                        <a:schemeClr val="accent6">
                          <a:shade val="50000"/>
                        </a:schemeClr>
                      </a:lnRef>
                      <a:fillRef idx="1">
                        <a:schemeClr val="accent6"/>
                      </a:fillRef>
                      <a:effectRef idx="0">
                        <a:schemeClr val="accent6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" name="Rectangle 10"/>
                      <a:cNvSpPr/>
                    </a:nvSpPr>
                    <a:spPr>
                      <a:xfrm>
                        <a:off x="2357422" y="4857760"/>
                        <a:ext cx="1857388" cy="8572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de-DE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de-CH" dirty="0" smtClean="0"/>
                            <a:t>Teilnehmer</a:t>
                          </a:r>
                          <a:endParaRPr lang="de-CH" dirty="0"/>
                        </a:p>
                      </a:txBody>
                      <a:useSpRect/>
                    </a:txSp>
                    <a:style>
                      <a:lnRef idx="2">
                        <a:schemeClr val="accent3">
                          <a:shade val="50000"/>
                        </a:schemeClr>
                      </a:lnRef>
                      <a:fillRef idx="1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3" name="Straight Arrow Connector 12"/>
                      <a:cNvCxnSpPr>
                        <a:stCxn id="4" idx="2"/>
                        <a:endCxn id="9" idx="0"/>
                      </a:cNvCxnSpPr>
                    </a:nvCxnSpPr>
                    <a:spPr>
                      <a:xfrm rot="5400000">
                        <a:off x="3000364" y="1714488"/>
                        <a:ext cx="714380" cy="2286016"/>
                      </a:xfrm>
                      <a:prstGeom prst="straightConnector1">
                        <a:avLst/>
                      </a:prstGeom>
                      <a:ln>
                        <a:solidFill>
                          <a:schemeClr val="tx1"/>
                        </a:solidFill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6" name="Straight Arrow Connector 15"/>
                      <a:cNvCxnSpPr>
                        <a:stCxn id="4" idx="2"/>
                        <a:endCxn id="6" idx="0"/>
                      </a:cNvCxnSpPr>
                    </a:nvCxnSpPr>
                    <a:spPr>
                      <a:xfrm rot="16200000" flipH="1">
                        <a:off x="4250529" y="2750339"/>
                        <a:ext cx="714380" cy="214314"/>
                      </a:xfrm>
                      <a:prstGeom prst="straightConnector1">
                        <a:avLst/>
                      </a:prstGeom>
                      <a:ln>
                        <a:solidFill>
                          <a:schemeClr val="tx1"/>
                        </a:solidFill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9" name="Straight Arrow Connector 18"/>
                      <a:cNvCxnSpPr>
                        <a:stCxn id="4" idx="2"/>
                        <a:endCxn id="8" idx="0"/>
                      </a:cNvCxnSpPr>
                    </a:nvCxnSpPr>
                    <a:spPr>
                      <a:xfrm rot="16200000" flipH="1">
                        <a:off x="5572132" y="1428736"/>
                        <a:ext cx="714380" cy="2857520"/>
                      </a:xfrm>
                      <a:prstGeom prst="straightConnector1">
                        <a:avLst/>
                      </a:prstGeom>
                      <a:ln>
                        <a:solidFill>
                          <a:schemeClr val="tx1"/>
                        </a:solidFill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2" name="Straight Arrow Connector 21"/>
                      <a:cNvCxnSpPr>
                        <a:stCxn id="9" idx="2"/>
                        <a:endCxn id="10" idx="0"/>
                      </a:cNvCxnSpPr>
                    </a:nvCxnSpPr>
                    <a:spPr>
                      <a:xfrm rot="5400000">
                        <a:off x="1250133" y="3893347"/>
                        <a:ext cx="785818" cy="1143008"/>
                      </a:xfrm>
                      <a:prstGeom prst="straightConnector1">
                        <a:avLst/>
                      </a:prstGeom>
                      <a:ln>
                        <a:solidFill>
                          <a:schemeClr val="tx1"/>
                        </a:solidFill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4" name="Straight Arrow Connector 23"/>
                      <a:cNvCxnSpPr>
                        <a:stCxn id="9" idx="2"/>
                        <a:endCxn id="11" idx="0"/>
                      </a:cNvCxnSpPr>
                    </a:nvCxnSpPr>
                    <a:spPr>
                      <a:xfrm rot="16200000" flipH="1">
                        <a:off x="2357422" y="3929066"/>
                        <a:ext cx="785818" cy="1071570"/>
                      </a:xfrm>
                      <a:prstGeom prst="straightConnector1">
                        <a:avLst/>
                      </a:prstGeom>
                      <a:ln>
                        <a:solidFill>
                          <a:schemeClr val="tx1"/>
                        </a:solidFill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29" name="Rectangle 28"/>
                      <a:cNvSpPr/>
                    </a:nvSpPr>
                    <a:spPr>
                      <a:xfrm>
                        <a:off x="4500562" y="4857760"/>
                        <a:ext cx="1857388" cy="8572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de-DE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de-CH" dirty="0" smtClean="0"/>
                            <a:t>Ressourcen</a:t>
                          </a:r>
                          <a:endParaRPr lang="de-CH" dirty="0"/>
                        </a:p>
                      </a:txBody>
                      <a:useSpRect/>
                    </a:txSp>
                    <a:style>
                      <a:lnRef idx="2">
                        <a:schemeClr val="accent2">
                          <a:shade val="50000"/>
                        </a:schemeClr>
                      </a:lnRef>
                      <a:fillRef idx="1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30" name="Straight Arrow Connector 29"/>
                      <a:cNvCxnSpPr>
                        <a:stCxn id="9" idx="2"/>
                        <a:endCxn id="29" idx="0"/>
                      </a:cNvCxnSpPr>
                    </a:nvCxnSpPr>
                    <a:spPr>
                      <a:xfrm rot="16200000" flipH="1">
                        <a:off x="3428992" y="2857496"/>
                        <a:ext cx="785818" cy="3214710"/>
                      </a:xfrm>
                      <a:prstGeom prst="straightConnector1">
                        <a:avLst/>
                      </a:prstGeom>
                      <a:ln>
                        <a:solidFill>
                          <a:schemeClr val="tx1"/>
                        </a:solidFill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3" name="Straight Arrow Connector 32"/>
                      <a:cNvCxnSpPr>
                        <a:stCxn id="9" idx="2"/>
                        <a:endCxn id="34" idx="0"/>
                      </a:cNvCxnSpPr>
                    </a:nvCxnSpPr>
                    <a:spPr>
                      <a:xfrm rot="16200000" flipH="1">
                        <a:off x="4536281" y="1750207"/>
                        <a:ext cx="785818" cy="5429288"/>
                      </a:xfrm>
                      <a:prstGeom prst="straightConnector1">
                        <a:avLst/>
                      </a:prstGeom>
                      <a:ln>
                        <a:solidFill>
                          <a:schemeClr val="tx1"/>
                        </a:solidFill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34" name="Rectangle 33"/>
                      <a:cNvSpPr/>
                    </a:nvSpPr>
                    <a:spPr>
                      <a:xfrm>
                        <a:off x="6715140" y="4857760"/>
                        <a:ext cx="1857388" cy="8572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de-DE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de-CH" dirty="0" smtClean="0"/>
                            <a:t>Weitere Einstellungen</a:t>
                          </a:r>
                          <a:endParaRPr lang="de-CH" dirty="0"/>
                        </a:p>
                      </a:txBody>
                      <a:useSpRect/>
                    </a:txSp>
                    <a:style>
                      <a:lnRef idx="2">
                        <a:schemeClr val="accent5">
                          <a:shade val="50000"/>
                        </a:schemeClr>
                      </a:lnRef>
                      <a:fillRef idx="1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inline>
        </w:drawing>
      </w:r>
    </w:p>
    <w:p w:rsidR="00D6618B" w:rsidRPr="00D6618B" w:rsidRDefault="00D6618B" w:rsidP="00D6618B">
      <w:pPr>
        <w:pStyle w:val="Caption"/>
        <w:rPr>
          <w:b w:val="0"/>
          <w:sz w:val="16"/>
          <w:vertAlign w:val="superscript"/>
        </w:rPr>
      </w:pPr>
      <w:bookmarkStart w:id="422" w:name="_Toc122192522"/>
      <w:bookmarkStart w:id="423" w:name="_Toc221331034"/>
      <w:bookmarkStart w:id="424" w:name="_Toc224702213"/>
      <w:proofErr w:type="spellStart"/>
      <w:r w:rsidRPr="00D6618B">
        <w:rPr>
          <w:b w:val="0"/>
          <w:sz w:val="16"/>
          <w:szCs w:val="16"/>
        </w:rPr>
        <w:t>Abbildung</w:t>
      </w:r>
      <w:proofErr w:type="spellEnd"/>
      <w:r w:rsidRPr="00D6618B">
        <w:rPr>
          <w:b w:val="0"/>
          <w:sz w:val="16"/>
          <w:szCs w:val="16"/>
        </w:rPr>
        <w:t xml:space="preserve"> </w:t>
      </w:r>
      <w:r w:rsidR="004508CA" w:rsidRPr="00D6618B">
        <w:rPr>
          <w:b w:val="0"/>
          <w:sz w:val="16"/>
          <w:szCs w:val="16"/>
        </w:rPr>
        <w:fldChar w:fldCharType="begin"/>
      </w:r>
      <w:r w:rsidRPr="00D6618B">
        <w:rPr>
          <w:b w:val="0"/>
          <w:sz w:val="16"/>
          <w:szCs w:val="16"/>
        </w:rPr>
        <w:instrText xml:space="preserve"> SEQ Abbildung \* ARABIC </w:instrText>
      </w:r>
      <w:r w:rsidR="004508CA" w:rsidRPr="00D6618B">
        <w:rPr>
          <w:b w:val="0"/>
          <w:sz w:val="16"/>
          <w:szCs w:val="16"/>
        </w:rPr>
        <w:fldChar w:fldCharType="separate"/>
      </w:r>
      <w:r w:rsidR="00EE05BC">
        <w:rPr>
          <w:b w:val="0"/>
          <w:noProof/>
          <w:sz w:val="16"/>
          <w:szCs w:val="16"/>
        </w:rPr>
        <w:t>1</w:t>
      </w:r>
      <w:r w:rsidR="004508CA" w:rsidRPr="00D6618B">
        <w:rPr>
          <w:b w:val="0"/>
          <w:sz w:val="16"/>
          <w:szCs w:val="16"/>
        </w:rPr>
        <w:fldChar w:fldCharType="end"/>
      </w:r>
      <w:r w:rsidRPr="00D6618B">
        <w:rPr>
          <w:b w:val="0"/>
          <w:sz w:val="16"/>
          <w:szCs w:val="16"/>
        </w:rPr>
        <w:t xml:space="preserve">, </w:t>
      </w:r>
      <w:proofErr w:type="spellStart"/>
      <w:r w:rsidRPr="00D6618B">
        <w:rPr>
          <w:b w:val="0"/>
          <w:sz w:val="16"/>
          <w:szCs w:val="16"/>
        </w:rPr>
        <w:t>Anlass</w:t>
      </w:r>
      <w:proofErr w:type="spellEnd"/>
      <w:r w:rsidRPr="00D6618B">
        <w:rPr>
          <w:b w:val="0"/>
          <w:sz w:val="16"/>
          <w:szCs w:val="16"/>
        </w:rPr>
        <w:t xml:space="preserve"> </w:t>
      </w:r>
      <w:proofErr w:type="spellStart"/>
      <w:r w:rsidRPr="00D6618B">
        <w:rPr>
          <w:b w:val="0"/>
          <w:sz w:val="16"/>
          <w:szCs w:val="16"/>
        </w:rPr>
        <w:t>Hierarchie</w:t>
      </w:r>
      <w:bookmarkEnd w:id="422"/>
      <w:bookmarkEnd w:id="423"/>
      <w:bookmarkEnd w:id="424"/>
      <w:proofErr w:type="spellEnd"/>
    </w:p>
    <w:p w:rsidR="00D6618B" w:rsidRPr="00007D36" w:rsidRDefault="00D6618B" w:rsidP="00D6618B"/>
    <w:p w:rsidR="00DC0ADE" w:rsidRDefault="00DC0ADE" w:rsidP="00DC0ADE">
      <w:pPr>
        <w:tabs>
          <w:tab w:val="left" w:pos="567"/>
        </w:tabs>
        <w:jc w:val="both"/>
        <w:rPr>
          <w:ins w:id="425" w:author="Tim Bänziger" w:date="2009-07-01T14:21:00Z"/>
          <w:lang w:val="de-CH"/>
        </w:rPr>
      </w:pPr>
    </w:p>
    <w:p w:rsidR="009E359C" w:rsidRDefault="009E359C" w:rsidP="00DC0ADE">
      <w:pPr>
        <w:tabs>
          <w:tab w:val="left" w:pos="567"/>
        </w:tabs>
        <w:jc w:val="both"/>
        <w:rPr>
          <w:ins w:id="426" w:author="Tim Bänziger" w:date="2009-07-01T14:32:00Z"/>
          <w:b/>
          <w:lang w:val="de-CH"/>
        </w:rPr>
      </w:pPr>
      <w:proofErr w:type="spellStart"/>
      <w:ins w:id="427" w:author="Tim Bänziger" w:date="2009-07-01T14:21:00Z">
        <w:r>
          <w:rPr>
            <w:b/>
            <w:lang w:val="de-CH"/>
            <w:rPrChange w:id="428" w:author="Tim Bänziger" w:date="2009-07-01T14:21:00Z">
              <w:rPr>
                <w:b/>
                <w:lang w:val="de-CH"/>
              </w:rPr>
            </w:rPrChange>
          </w:rPr>
          <w:t>Viewmodus</w:t>
        </w:r>
      </w:ins>
      <w:proofErr w:type="spellEnd"/>
    </w:p>
    <w:p w:rsidR="00F0410B" w:rsidRPr="00F0410B" w:rsidRDefault="00F0410B" w:rsidP="00DC0ADE">
      <w:pPr>
        <w:tabs>
          <w:tab w:val="left" w:pos="567"/>
        </w:tabs>
        <w:jc w:val="both"/>
        <w:rPr>
          <w:ins w:id="429" w:author="Tim Bänziger" w:date="2009-07-01T14:28:00Z"/>
          <w:lang w:val="de-CH"/>
          <w:rPrChange w:id="430" w:author="Tim Bänziger" w:date="2009-07-01T14:32:00Z">
            <w:rPr>
              <w:ins w:id="431" w:author="Tim Bänziger" w:date="2009-07-01T14:28:00Z"/>
              <w:b/>
              <w:lang w:val="de-CH"/>
            </w:rPr>
          </w:rPrChange>
        </w:rPr>
      </w:pPr>
      <w:ins w:id="432" w:author="Tim Bänziger" w:date="2009-07-01T14:32:00Z">
        <w:r>
          <w:rPr>
            <w:lang w:val="de-CH"/>
          </w:rPr>
          <w:t xml:space="preserve">Im </w:t>
        </w:r>
        <w:proofErr w:type="spellStart"/>
        <w:r>
          <w:rPr>
            <w:lang w:val="de-CH"/>
          </w:rPr>
          <w:t>Viewmodus</w:t>
        </w:r>
        <w:proofErr w:type="spellEnd"/>
        <w:r>
          <w:rPr>
            <w:lang w:val="de-CH"/>
          </w:rPr>
          <w:t xml:space="preserve"> </w:t>
        </w:r>
        <w:proofErr w:type="gramStart"/>
        <w:r>
          <w:rPr>
            <w:lang w:val="de-CH"/>
          </w:rPr>
          <w:t>wird</w:t>
        </w:r>
        <w:proofErr w:type="gramEnd"/>
        <w:r>
          <w:rPr>
            <w:lang w:val="de-CH"/>
          </w:rPr>
          <w:t xml:space="preserve"> die Anlasszusammenfassung (mit Buttons zu Detail) und der Eventkalender angezeigt:</w:t>
        </w:r>
      </w:ins>
    </w:p>
    <w:p w:rsidR="009E359C" w:rsidRDefault="00F0410B" w:rsidP="00DC0ADE">
      <w:pPr>
        <w:tabs>
          <w:tab w:val="left" w:pos="567"/>
        </w:tabs>
        <w:jc w:val="both"/>
        <w:rPr>
          <w:ins w:id="433" w:author="Tim Bänziger" w:date="2009-07-01T14:28:00Z"/>
          <w:b/>
          <w:lang w:val="de-CH"/>
        </w:rPr>
      </w:pPr>
      <w:ins w:id="434" w:author="Tim Bänziger" w:date="2009-07-01T14:32:00Z">
        <w:r>
          <w:rPr>
            <w:b/>
            <w:noProof/>
            <w:lang w:val="de-CH" w:eastAsia="de-CH"/>
          </w:rPr>
          <w:drawing>
            <wp:inline distT="0" distB="0" distL="0" distR="0">
              <wp:extent cx="6031230" cy="1180983"/>
              <wp:effectExtent l="19050" t="0" r="7620" b="0"/>
              <wp:docPr id="16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6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031230" cy="1180983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ins>
    </w:p>
    <w:p w:rsidR="009E359C" w:rsidRDefault="009E359C" w:rsidP="00DC0ADE">
      <w:pPr>
        <w:tabs>
          <w:tab w:val="left" w:pos="567"/>
        </w:tabs>
        <w:jc w:val="both"/>
        <w:rPr>
          <w:ins w:id="435" w:author="Tim Bänziger" w:date="2009-07-01T14:28:00Z"/>
          <w:b/>
          <w:lang w:val="de-CH"/>
        </w:rPr>
      </w:pPr>
    </w:p>
    <w:p w:rsidR="009E359C" w:rsidRDefault="009E359C" w:rsidP="00DC0ADE">
      <w:pPr>
        <w:tabs>
          <w:tab w:val="left" w:pos="567"/>
        </w:tabs>
        <w:jc w:val="both"/>
        <w:rPr>
          <w:ins w:id="436" w:author="Tim Bänziger" w:date="2009-07-01T14:28:00Z"/>
          <w:b/>
          <w:lang w:val="de-CH"/>
        </w:rPr>
      </w:pPr>
      <w:proofErr w:type="spellStart"/>
      <w:ins w:id="437" w:author="Tim Bänziger" w:date="2009-07-01T14:21:00Z">
        <w:r w:rsidRPr="009E359C">
          <w:rPr>
            <w:b/>
            <w:lang w:val="de-CH"/>
            <w:rPrChange w:id="438" w:author="Tim Bänziger" w:date="2009-07-01T14:21:00Z">
              <w:rPr>
                <w:lang w:val="de-CH"/>
              </w:rPr>
            </w:rPrChange>
          </w:rPr>
          <w:t>Editmodus</w:t>
        </w:r>
      </w:ins>
      <w:proofErr w:type="spellEnd"/>
    </w:p>
    <w:p w:rsidR="00F0410B" w:rsidRDefault="00F0410B" w:rsidP="00DC0ADE">
      <w:pPr>
        <w:tabs>
          <w:tab w:val="left" w:pos="567"/>
        </w:tabs>
        <w:jc w:val="both"/>
        <w:rPr>
          <w:ins w:id="439" w:author="Tim Bänziger" w:date="2009-07-01T14:28:00Z"/>
          <w:lang w:val="de-CH"/>
        </w:rPr>
      </w:pPr>
      <w:ins w:id="440" w:author="Tim Bänziger" w:date="2009-07-01T14:28:00Z">
        <w:r>
          <w:rPr>
            <w:lang w:val="de-CH"/>
          </w:rPr>
          <w:t xml:space="preserve">Im </w:t>
        </w:r>
        <w:proofErr w:type="spellStart"/>
        <w:r>
          <w:rPr>
            <w:lang w:val="de-CH"/>
          </w:rPr>
          <w:t>Editmodus</w:t>
        </w:r>
        <w:proofErr w:type="spellEnd"/>
        <w:r>
          <w:rPr>
            <w:lang w:val="de-CH"/>
          </w:rPr>
          <w:t xml:space="preserve"> werden die 4 Tabs angezeigt:</w:t>
        </w:r>
      </w:ins>
    </w:p>
    <w:p w:rsidR="00F0410B" w:rsidRPr="00F0410B" w:rsidRDefault="00F0410B" w:rsidP="00DC0ADE">
      <w:pPr>
        <w:tabs>
          <w:tab w:val="left" w:pos="567"/>
        </w:tabs>
        <w:jc w:val="both"/>
        <w:rPr>
          <w:ins w:id="441" w:author="Tim Bänziger" w:date="2009-07-01T14:21:00Z"/>
          <w:lang w:val="de-CH"/>
          <w:rPrChange w:id="442" w:author="Tim Bänziger" w:date="2009-07-01T14:28:00Z">
            <w:rPr>
              <w:ins w:id="443" w:author="Tim Bänziger" w:date="2009-07-01T14:21:00Z"/>
              <w:lang w:val="de-CH"/>
            </w:rPr>
          </w:rPrChange>
        </w:rPr>
      </w:pPr>
    </w:p>
    <w:p w:rsidR="009E359C" w:rsidRDefault="009E359C" w:rsidP="00DC0ADE">
      <w:pPr>
        <w:tabs>
          <w:tab w:val="left" w:pos="567"/>
        </w:tabs>
        <w:jc w:val="both"/>
        <w:rPr>
          <w:lang w:val="de-CH"/>
        </w:rPr>
      </w:pPr>
      <w:ins w:id="444" w:author="Tim Bänziger" w:date="2009-07-01T14:28:00Z">
        <w:r>
          <w:rPr>
            <w:noProof/>
            <w:lang w:val="de-CH" w:eastAsia="de-CH"/>
          </w:rPr>
          <w:drawing>
            <wp:inline distT="0" distB="0" distL="0" distR="0">
              <wp:extent cx="4558559" cy="1248109"/>
              <wp:effectExtent l="19050" t="0" r="0" b="0"/>
              <wp:docPr id="4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27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64178" cy="12496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ins>
    </w:p>
    <w:p w:rsidR="00D6618B" w:rsidRPr="003A5302" w:rsidRDefault="00D6618B" w:rsidP="00DC0ADE">
      <w:pPr>
        <w:tabs>
          <w:tab w:val="left" w:pos="567"/>
        </w:tabs>
        <w:jc w:val="both"/>
        <w:rPr>
          <w:lang w:val="de-CH"/>
        </w:rPr>
      </w:pPr>
    </w:p>
    <w:p w:rsidR="00DC0ADE" w:rsidRPr="003A5302" w:rsidRDefault="00DC0ADE" w:rsidP="00DC0ADE">
      <w:pPr>
        <w:tabs>
          <w:tab w:val="left" w:pos="567"/>
        </w:tabs>
        <w:jc w:val="both"/>
        <w:rPr>
          <w:b/>
          <w:lang w:val="de-CH"/>
        </w:rPr>
      </w:pPr>
      <w:r w:rsidRPr="003A5302">
        <w:rPr>
          <w:b/>
          <w:lang w:val="de-CH"/>
        </w:rPr>
        <w:t>Änderungsverlauf</w:t>
      </w:r>
    </w:p>
    <w:p w:rsidR="00DC0ADE" w:rsidRPr="003A5302" w:rsidRDefault="00DC0ADE" w:rsidP="00DC0ADE">
      <w:pPr>
        <w:rPr>
          <w:b/>
          <w:lang w:val="de-CH"/>
        </w:rPr>
      </w:pPr>
    </w:p>
    <w:tbl>
      <w:tblPr>
        <w:tblW w:w="9356" w:type="dxa"/>
        <w:tblInd w:w="108" w:type="dxa"/>
        <w:tblLayout w:type="fixed"/>
        <w:tblLook w:val="01E0"/>
      </w:tblPr>
      <w:tblGrid>
        <w:gridCol w:w="898"/>
        <w:gridCol w:w="1620"/>
        <w:gridCol w:w="2018"/>
        <w:gridCol w:w="4820"/>
      </w:tblGrid>
      <w:tr w:rsidR="00DC0ADE" w:rsidRPr="003A5302" w:rsidTr="00DC0ADE">
        <w:tc>
          <w:tcPr>
            <w:tcW w:w="898" w:type="dxa"/>
          </w:tcPr>
          <w:p w:rsidR="00DC0ADE" w:rsidRPr="003A5302" w:rsidRDefault="00DC0ADE" w:rsidP="00DC0ADE">
            <w:pPr>
              <w:pStyle w:val="Titelklein"/>
              <w:rPr>
                <w:rFonts w:cs="Arial"/>
              </w:rPr>
            </w:pPr>
            <w:r w:rsidRPr="003A5302">
              <w:rPr>
                <w:rFonts w:cs="Arial"/>
              </w:rPr>
              <w:t>Version</w:t>
            </w:r>
          </w:p>
        </w:tc>
        <w:tc>
          <w:tcPr>
            <w:tcW w:w="1620" w:type="dxa"/>
          </w:tcPr>
          <w:p w:rsidR="00DC0ADE" w:rsidRPr="003A5302" w:rsidRDefault="00DC0ADE" w:rsidP="00DC0ADE">
            <w:pPr>
              <w:pStyle w:val="Titelklein"/>
              <w:rPr>
                <w:rFonts w:cs="Arial"/>
                <w:lang w:eastAsia="en-US"/>
              </w:rPr>
            </w:pPr>
            <w:r w:rsidRPr="003A5302">
              <w:rPr>
                <w:rFonts w:cs="Arial"/>
                <w:lang w:eastAsia="en-US"/>
              </w:rPr>
              <w:t>Datum</w:t>
            </w:r>
          </w:p>
        </w:tc>
        <w:tc>
          <w:tcPr>
            <w:tcW w:w="2018" w:type="dxa"/>
          </w:tcPr>
          <w:p w:rsidR="00DC0ADE" w:rsidRPr="003A5302" w:rsidRDefault="00DC0ADE" w:rsidP="00DC0ADE">
            <w:pPr>
              <w:pStyle w:val="Titelklein"/>
              <w:rPr>
                <w:rFonts w:cs="Arial"/>
                <w:lang w:eastAsia="en-US"/>
              </w:rPr>
            </w:pPr>
            <w:r w:rsidRPr="003A5302">
              <w:rPr>
                <w:rFonts w:cs="Arial"/>
                <w:lang w:eastAsia="en-US"/>
              </w:rPr>
              <w:t>Ausführende Stelle</w:t>
            </w:r>
          </w:p>
        </w:tc>
        <w:tc>
          <w:tcPr>
            <w:tcW w:w="4820" w:type="dxa"/>
          </w:tcPr>
          <w:p w:rsidR="00DC0ADE" w:rsidRPr="003A5302" w:rsidRDefault="00DC0ADE" w:rsidP="00DC0ADE">
            <w:pPr>
              <w:pStyle w:val="Titelklein"/>
              <w:rPr>
                <w:rFonts w:cs="Arial"/>
                <w:lang w:eastAsia="en-US"/>
              </w:rPr>
            </w:pPr>
            <w:r w:rsidRPr="003A5302">
              <w:rPr>
                <w:rFonts w:cs="Arial"/>
                <w:lang w:eastAsia="en-US"/>
              </w:rPr>
              <w:t>Bemerkungen</w:t>
            </w:r>
          </w:p>
        </w:tc>
      </w:tr>
      <w:tr w:rsidR="00DC0ADE" w:rsidRPr="009E359C" w:rsidTr="00DC0ADE">
        <w:tc>
          <w:tcPr>
            <w:tcW w:w="898" w:type="dxa"/>
          </w:tcPr>
          <w:p w:rsidR="00DC0ADE" w:rsidRPr="00D6618B" w:rsidRDefault="00DC0ADE" w:rsidP="00DC0ADE">
            <w:pPr>
              <w:rPr>
                <w:sz w:val="18"/>
                <w:lang w:val="de-CH"/>
              </w:rPr>
            </w:pPr>
            <w:r w:rsidRPr="00D6618B">
              <w:rPr>
                <w:sz w:val="18"/>
                <w:lang w:val="de-CH"/>
              </w:rPr>
              <w:t>1.0</w:t>
            </w:r>
          </w:p>
        </w:tc>
        <w:tc>
          <w:tcPr>
            <w:tcW w:w="1620" w:type="dxa"/>
          </w:tcPr>
          <w:p w:rsidR="00DC0ADE" w:rsidRPr="00D6618B" w:rsidRDefault="00D6618B" w:rsidP="00D6618B">
            <w:pPr>
              <w:rPr>
                <w:sz w:val="18"/>
                <w:lang w:val="de-CH"/>
              </w:rPr>
            </w:pPr>
            <w:r>
              <w:rPr>
                <w:sz w:val="18"/>
                <w:lang w:val="de-CH"/>
              </w:rPr>
              <w:t>26</w:t>
            </w:r>
            <w:r w:rsidR="00DF788D" w:rsidRPr="00D6618B">
              <w:rPr>
                <w:sz w:val="18"/>
                <w:lang w:val="de-CH"/>
              </w:rPr>
              <w:t>.</w:t>
            </w:r>
            <w:r>
              <w:rPr>
                <w:sz w:val="18"/>
                <w:lang w:val="de-CH"/>
              </w:rPr>
              <w:t>05</w:t>
            </w:r>
            <w:r w:rsidR="00DC0ADE" w:rsidRPr="00D6618B">
              <w:rPr>
                <w:sz w:val="18"/>
                <w:lang w:val="de-CH"/>
              </w:rPr>
              <w:t>.2009</w:t>
            </w:r>
          </w:p>
        </w:tc>
        <w:tc>
          <w:tcPr>
            <w:tcW w:w="2018" w:type="dxa"/>
          </w:tcPr>
          <w:p w:rsidR="00DC0ADE" w:rsidRPr="00D6618B" w:rsidRDefault="00DC0ADE" w:rsidP="00DC0ADE">
            <w:pPr>
              <w:rPr>
                <w:sz w:val="18"/>
                <w:lang w:val="de-CH"/>
              </w:rPr>
            </w:pPr>
            <w:r w:rsidRPr="00D6618B">
              <w:rPr>
                <w:sz w:val="18"/>
                <w:lang w:val="de-CH"/>
              </w:rPr>
              <w:t>Tim Bänziger</w:t>
            </w:r>
          </w:p>
        </w:tc>
        <w:tc>
          <w:tcPr>
            <w:tcW w:w="4820" w:type="dxa"/>
          </w:tcPr>
          <w:p w:rsidR="00DC0ADE" w:rsidRPr="00D6618B" w:rsidRDefault="00D6618B" w:rsidP="00DC0ADE">
            <w:pPr>
              <w:rPr>
                <w:sz w:val="18"/>
                <w:lang w:val="de-CH"/>
              </w:rPr>
            </w:pPr>
            <w:r>
              <w:rPr>
                <w:sz w:val="18"/>
                <w:lang w:val="de-CH"/>
              </w:rPr>
              <w:t>Dokument von rh (UBS Anforderungen) konsolidiert</w:t>
            </w:r>
          </w:p>
        </w:tc>
      </w:tr>
      <w:tr w:rsidR="00DC0ADE" w:rsidRPr="009E359C" w:rsidTr="00DC0ADE">
        <w:tc>
          <w:tcPr>
            <w:tcW w:w="898" w:type="dxa"/>
          </w:tcPr>
          <w:p w:rsidR="00DC0ADE" w:rsidRPr="003A5302" w:rsidRDefault="00D6618B" w:rsidP="00D6618B">
            <w:pPr>
              <w:rPr>
                <w:sz w:val="18"/>
                <w:lang w:val="de-CH"/>
              </w:rPr>
            </w:pPr>
            <w:r>
              <w:rPr>
                <w:sz w:val="18"/>
                <w:lang w:val="de-CH"/>
              </w:rPr>
              <w:t>1.1</w:t>
            </w:r>
          </w:p>
        </w:tc>
        <w:tc>
          <w:tcPr>
            <w:tcW w:w="1620" w:type="dxa"/>
          </w:tcPr>
          <w:p w:rsidR="00DC0ADE" w:rsidRPr="003A5302" w:rsidRDefault="00D6618B" w:rsidP="00DC0ADE">
            <w:pPr>
              <w:rPr>
                <w:sz w:val="18"/>
                <w:lang w:val="de-CH"/>
              </w:rPr>
            </w:pPr>
            <w:r>
              <w:rPr>
                <w:sz w:val="18"/>
                <w:lang w:val="de-CH"/>
              </w:rPr>
              <w:t>27.05.2009</w:t>
            </w:r>
          </w:p>
        </w:tc>
        <w:tc>
          <w:tcPr>
            <w:tcW w:w="2018" w:type="dxa"/>
          </w:tcPr>
          <w:p w:rsidR="00DC0ADE" w:rsidRPr="003A5302" w:rsidRDefault="00D6618B" w:rsidP="00DC0ADE">
            <w:pPr>
              <w:rPr>
                <w:sz w:val="18"/>
                <w:lang w:val="de-CH"/>
              </w:rPr>
            </w:pPr>
            <w:r>
              <w:rPr>
                <w:sz w:val="18"/>
                <w:lang w:val="de-CH"/>
              </w:rPr>
              <w:t>Tim Bänziger</w:t>
            </w:r>
          </w:p>
        </w:tc>
        <w:tc>
          <w:tcPr>
            <w:tcW w:w="4820" w:type="dxa"/>
          </w:tcPr>
          <w:p w:rsidR="00DC0ADE" w:rsidRPr="003A5302" w:rsidRDefault="00D6618B" w:rsidP="00DC0ADE">
            <w:pPr>
              <w:rPr>
                <w:sz w:val="18"/>
                <w:lang w:val="de-CH"/>
              </w:rPr>
            </w:pPr>
            <w:r>
              <w:rPr>
                <w:sz w:val="18"/>
                <w:lang w:val="de-CH"/>
              </w:rPr>
              <w:t>Anlass Prozess visualisiert und Dokument überarbeitet</w:t>
            </w:r>
          </w:p>
        </w:tc>
      </w:tr>
      <w:tr w:rsidR="00DC0ADE" w:rsidRPr="00406F29" w:rsidTr="00DC0ADE">
        <w:tc>
          <w:tcPr>
            <w:tcW w:w="898" w:type="dxa"/>
          </w:tcPr>
          <w:p w:rsidR="00DC0ADE" w:rsidRPr="003A5302" w:rsidRDefault="009359F4" w:rsidP="00DC0ADE">
            <w:pPr>
              <w:rPr>
                <w:sz w:val="18"/>
                <w:lang w:val="de-CH"/>
              </w:rPr>
            </w:pPr>
            <w:ins w:id="445" w:author="Tim Bänziger" w:date="2009-06-30T07:00:00Z">
              <w:r>
                <w:rPr>
                  <w:sz w:val="18"/>
                  <w:lang w:val="de-CH"/>
                </w:rPr>
                <w:t>1.2</w:t>
              </w:r>
            </w:ins>
          </w:p>
        </w:tc>
        <w:tc>
          <w:tcPr>
            <w:tcW w:w="1620" w:type="dxa"/>
          </w:tcPr>
          <w:p w:rsidR="00DC0ADE" w:rsidRPr="003A5302" w:rsidRDefault="009359F4" w:rsidP="00DC0ADE">
            <w:pPr>
              <w:rPr>
                <w:sz w:val="18"/>
                <w:lang w:val="de-CH"/>
              </w:rPr>
            </w:pPr>
            <w:ins w:id="446" w:author="Tim Bänziger" w:date="2009-06-30T07:00:00Z">
              <w:r>
                <w:rPr>
                  <w:sz w:val="18"/>
                  <w:lang w:val="de-CH"/>
                </w:rPr>
                <w:t>30.06.2009</w:t>
              </w:r>
            </w:ins>
          </w:p>
        </w:tc>
        <w:tc>
          <w:tcPr>
            <w:tcW w:w="2018" w:type="dxa"/>
          </w:tcPr>
          <w:p w:rsidR="00DC0ADE" w:rsidRPr="003A5302" w:rsidRDefault="009359F4" w:rsidP="00DC0ADE">
            <w:pPr>
              <w:rPr>
                <w:sz w:val="18"/>
                <w:lang w:val="de-CH"/>
              </w:rPr>
            </w:pPr>
            <w:ins w:id="447" w:author="Tim Bänziger" w:date="2009-06-30T07:00:00Z">
              <w:r>
                <w:rPr>
                  <w:sz w:val="18"/>
                  <w:lang w:val="de-CH"/>
                </w:rPr>
                <w:t>Tim Bänziger</w:t>
              </w:r>
            </w:ins>
          </w:p>
        </w:tc>
        <w:tc>
          <w:tcPr>
            <w:tcW w:w="4820" w:type="dxa"/>
          </w:tcPr>
          <w:p w:rsidR="00DC0ADE" w:rsidRPr="003A5302" w:rsidRDefault="009359F4" w:rsidP="00DC0ADE">
            <w:pPr>
              <w:rPr>
                <w:sz w:val="18"/>
                <w:lang w:val="de-CH"/>
              </w:rPr>
            </w:pPr>
            <w:ins w:id="448" w:author="Tim Bänziger" w:date="2009-06-30T07:00:00Z">
              <w:r>
                <w:rPr>
                  <w:sz w:val="18"/>
                  <w:lang w:val="de-CH"/>
                </w:rPr>
                <w:t>Anpassungen nach Interview</w:t>
              </w:r>
            </w:ins>
          </w:p>
        </w:tc>
      </w:tr>
      <w:tr w:rsidR="00DC0ADE" w:rsidRPr="00406F29" w:rsidTr="00DC0ADE">
        <w:tc>
          <w:tcPr>
            <w:tcW w:w="898" w:type="dxa"/>
          </w:tcPr>
          <w:p w:rsidR="00DC0ADE" w:rsidRPr="003A5302" w:rsidRDefault="00DC0ADE" w:rsidP="00DC0ADE">
            <w:pPr>
              <w:rPr>
                <w:sz w:val="18"/>
                <w:lang w:val="de-CH"/>
              </w:rPr>
            </w:pPr>
          </w:p>
        </w:tc>
        <w:tc>
          <w:tcPr>
            <w:tcW w:w="1620" w:type="dxa"/>
          </w:tcPr>
          <w:p w:rsidR="00DC0ADE" w:rsidRPr="003A5302" w:rsidRDefault="00DC0ADE" w:rsidP="00DC0ADE">
            <w:pPr>
              <w:rPr>
                <w:sz w:val="18"/>
                <w:lang w:val="de-CH"/>
              </w:rPr>
            </w:pPr>
          </w:p>
        </w:tc>
        <w:tc>
          <w:tcPr>
            <w:tcW w:w="2018" w:type="dxa"/>
          </w:tcPr>
          <w:p w:rsidR="00DC0ADE" w:rsidRPr="003A5302" w:rsidRDefault="00DC0ADE" w:rsidP="00DC0ADE">
            <w:pPr>
              <w:rPr>
                <w:sz w:val="18"/>
                <w:lang w:val="de-CH"/>
              </w:rPr>
            </w:pPr>
          </w:p>
        </w:tc>
        <w:tc>
          <w:tcPr>
            <w:tcW w:w="4820" w:type="dxa"/>
          </w:tcPr>
          <w:p w:rsidR="00DC0ADE" w:rsidRPr="003A5302" w:rsidRDefault="00DC0ADE" w:rsidP="00DC0ADE">
            <w:pPr>
              <w:rPr>
                <w:sz w:val="18"/>
                <w:lang w:val="de-CH"/>
              </w:rPr>
            </w:pPr>
          </w:p>
        </w:tc>
      </w:tr>
      <w:tr w:rsidR="00DC0ADE" w:rsidRPr="00406F29" w:rsidTr="00DC0ADE">
        <w:tc>
          <w:tcPr>
            <w:tcW w:w="898" w:type="dxa"/>
          </w:tcPr>
          <w:p w:rsidR="00DC0ADE" w:rsidRPr="003A5302" w:rsidRDefault="00DC0ADE" w:rsidP="00DC0ADE">
            <w:pPr>
              <w:rPr>
                <w:sz w:val="18"/>
                <w:lang w:val="de-CH"/>
              </w:rPr>
            </w:pPr>
          </w:p>
        </w:tc>
        <w:tc>
          <w:tcPr>
            <w:tcW w:w="1620" w:type="dxa"/>
          </w:tcPr>
          <w:p w:rsidR="00DC0ADE" w:rsidRPr="003A5302" w:rsidRDefault="00DC0ADE" w:rsidP="00DC0ADE">
            <w:pPr>
              <w:rPr>
                <w:sz w:val="18"/>
                <w:lang w:val="de-CH"/>
              </w:rPr>
            </w:pPr>
          </w:p>
        </w:tc>
        <w:tc>
          <w:tcPr>
            <w:tcW w:w="2018" w:type="dxa"/>
          </w:tcPr>
          <w:p w:rsidR="00DC0ADE" w:rsidRPr="003A5302" w:rsidRDefault="00DC0ADE" w:rsidP="00DC0ADE">
            <w:pPr>
              <w:rPr>
                <w:sz w:val="18"/>
                <w:lang w:val="de-CH"/>
              </w:rPr>
            </w:pPr>
          </w:p>
        </w:tc>
        <w:tc>
          <w:tcPr>
            <w:tcW w:w="4820" w:type="dxa"/>
          </w:tcPr>
          <w:p w:rsidR="00DC0ADE" w:rsidRPr="003A5302" w:rsidRDefault="00DC0ADE" w:rsidP="00DC0ADE">
            <w:pPr>
              <w:rPr>
                <w:sz w:val="18"/>
                <w:lang w:val="de-CH"/>
              </w:rPr>
            </w:pPr>
          </w:p>
        </w:tc>
      </w:tr>
      <w:tr w:rsidR="00DC0ADE" w:rsidRPr="00406F29" w:rsidTr="00DC0ADE">
        <w:tc>
          <w:tcPr>
            <w:tcW w:w="898" w:type="dxa"/>
          </w:tcPr>
          <w:p w:rsidR="00DC0ADE" w:rsidRPr="003A5302" w:rsidRDefault="00DC0ADE" w:rsidP="00DC0ADE">
            <w:pPr>
              <w:rPr>
                <w:sz w:val="18"/>
                <w:lang w:val="de-CH"/>
              </w:rPr>
            </w:pPr>
          </w:p>
        </w:tc>
        <w:tc>
          <w:tcPr>
            <w:tcW w:w="1620" w:type="dxa"/>
          </w:tcPr>
          <w:p w:rsidR="00DC0ADE" w:rsidRPr="003A5302" w:rsidRDefault="00DC0ADE" w:rsidP="00DC0ADE">
            <w:pPr>
              <w:rPr>
                <w:sz w:val="18"/>
                <w:lang w:val="de-CH"/>
              </w:rPr>
            </w:pPr>
          </w:p>
        </w:tc>
        <w:tc>
          <w:tcPr>
            <w:tcW w:w="2018" w:type="dxa"/>
          </w:tcPr>
          <w:p w:rsidR="00DC0ADE" w:rsidRPr="003A5302" w:rsidRDefault="00DC0ADE" w:rsidP="00DC0ADE">
            <w:pPr>
              <w:rPr>
                <w:sz w:val="18"/>
                <w:lang w:val="de-CH"/>
              </w:rPr>
            </w:pPr>
          </w:p>
        </w:tc>
        <w:tc>
          <w:tcPr>
            <w:tcW w:w="4820" w:type="dxa"/>
          </w:tcPr>
          <w:p w:rsidR="00DC0ADE" w:rsidRPr="003A5302" w:rsidRDefault="00DC0ADE" w:rsidP="00DC0ADE">
            <w:pPr>
              <w:rPr>
                <w:sz w:val="18"/>
                <w:lang w:val="de-CH"/>
              </w:rPr>
            </w:pPr>
          </w:p>
        </w:tc>
      </w:tr>
    </w:tbl>
    <w:p w:rsidR="00DC0ADE" w:rsidRPr="003A5302" w:rsidRDefault="00DC0ADE" w:rsidP="00DC0ADE">
      <w:pPr>
        <w:rPr>
          <w:lang w:val="de-CH"/>
        </w:rPr>
      </w:pPr>
    </w:p>
    <w:p w:rsidR="00DC0ADE" w:rsidRPr="003A5302" w:rsidRDefault="00DC0ADE" w:rsidP="00DC0ADE">
      <w:pPr>
        <w:tabs>
          <w:tab w:val="left" w:pos="567"/>
        </w:tabs>
        <w:jc w:val="both"/>
        <w:rPr>
          <w:lang w:val="de-CH"/>
        </w:rPr>
      </w:pPr>
    </w:p>
    <w:p w:rsidR="00DC0ADE" w:rsidRPr="003A5302" w:rsidRDefault="00DC0ADE" w:rsidP="00DC0ADE">
      <w:pPr>
        <w:tabs>
          <w:tab w:val="left" w:pos="567"/>
        </w:tabs>
        <w:jc w:val="both"/>
        <w:rPr>
          <w:lang w:val="de-CH"/>
        </w:rPr>
      </w:pPr>
    </w:p>
    <w:sectPr w:rsidR="00DC0ADE" w:rsidRPr="003A5302" w:rsidSect="00DF3EC8">
      <w:headerReference w:type="default" r:id="rId28"/>
      <w:footerReference w:type="default" r:id="rId29"/>
      <w:pgSz w:w="11906" w:h="16838"/>
      <w:pgMar w:top="2410" w:right="991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E359C" w:rsidRDefault="009E359C">
      <w:r>
        <w:separator/>
      </w:r>
    </w:p>
  </w:endnote>
  <w:endnote w:type="continuationSeparator" w:id="0">
    <w:p w:rsidR="009E359C" w:rsidRDefault="009E359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A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E359C" w:rsidRDefault="009E359C">
    <w:pPr>
      <w:pStyle w:val="Footer"/>
      <w:rPr>
        <w:sz w:val="12"/>
        <w:lang w:val="de-CH"/>
      </w:rPr>
    </w:pPr>
    <w:r>
      <w:rPr>
        <w:sz w:val="12"/>
        <w:lang w:val="de-CH"/>
      </w:rPr>
      <w:t xml:space="preserve">Erstellt von: </w:t>
    </w:r>
    <w:r>
      <w:rPr>
        <w:sz w:val="12"/>
        <w:lang w:val="en-US"/>
      </w:rPr>
      <w:fldChar w:fldCharType="begin"/>
    </w:r>
    <w:r>
      <w:rPr>
        <w:sz w:val="12"/>
        <w:lang w:val="de-CH"/>
      </w:rPr>
      <w:instrText xml:space="preserve"> AUTHOR </w:instrText>
    </w:r>
    <w:r>
      <w:rPr>
        <w:sz w:val="12"/>
        <w:lang w:val="en-US"/>
      </w:rPr>
      <w:fldChar w:fldCharType="separate"/>
    </w:r>
    <w:r>
      <w:rPr>
        <w:noProof/>
        <w:sz w:val="12"/>
        <w:lang w:val="de-CH"/>
      </w:rPr>
      <w:t>Tim Bänziger</w:t>
    </w:r>
    <w:r>
      <w:rPr>
        <w:sz w:val="12"/>
        <w:lang w:val="en-US"/>
      </w:rPr>
      <w:fldChar w:fldCharType="end"/>
    </w:r>
    <w:r>
      <w:rPr>
        <w:sz w:val="12"/>
        <w:lang w:val="de-CH"/>
      </w:rPr>
      <w:tab/>
      <w:t xml:space="preserve">Page </w:t>
    </w:r>
    <w:r>
      <w:rPr>
        <w:sz w:val="12"/>
        <w:lang w:val="en-US"/>
      </w:rPr>
      <w:fldChar w:fldCharType="begin"/>
    </w:r>
    <w:r>
      <w:rPr>
        <w:sz w:val="12"/>
        <w:lang w:val="de-CH"/>
      </w:rPr>
      <w:instrText xml:space="preserve"> PAGE </w:instrText>
    </w:r>
    <w:r>
      <w:rPr>
        <w:sz w:val="12"/>
        <w:lang w:val="en-US"/>
      </w:rPr>
      <w:fldChar w:fldCharType="separate"/>
    </w:r>
    <w:r w:rsidR="00B81E6A">
      <w:rPr>
        <w:noProof/>
        <w:sz w:val="12"/>
        <w:lang w:val="de-CH"/>
      </w:rPr>
      <w:t>22</w:t>
    </w:r>
    <w:r>
      <w:rPr>
        <w:sz w:val="12"/>
        <w:lang w:val="en-US"/>
      </w:rPr>
      <w:fldChar w:fldCharType="end"/>
    </w:r>
    <w:r>
      <w:rPr>
        <w:sz w:val="12"/>
        <w:lang w:val="de-CH"/>
      </w:rPr>
      <w:tab/>
    </w:r>
    <w:r>
      <w:rPr>
        <w:sz w:val="12"/>
        <w:lang w:val="en-US"/>
      </w:rPr>
      <w:fldChar w:fldCharType="begin"/>
    </w:r>
    <w:r>
      <w:rPr>
        <w:sz w:val="12"/>
        <w:lang w:val="en-US"/>
      </w:rPr>
      <w:instrText xml:space="preserve"> DATE </w:instrText>
    </w:r>
    <w:r>
      <w:rPr>
        <w:sz w:val="12"/>
        <w:lang w:val="en-US"/>
      </w:rPr>
      <w:fldChar w:fldCharType="separate"/>
    </w:r>
    <w:ins w:id="449" w:author="Tim Bänziger" w:date="2009-07-01T14:17:00Z">
      <w:r>
        <w:rPr>
          <w:noProof/>
          <w:sz w:val="12"/>
          <w:lang w:val="en-US"/>
        </w:rPr>
        <w:t>7/1/2009</w:t>
      </w:r>
    </w:ins>
    <w:del w:id="450" w:author="Tim Bänziger" w:date="2009-07-01T14:17:00Z">
      <w:r w:rsidDel="009E359C">
        <w:rPr>
          <w:noProof/>
          <w:sz w:val="12"/>
          <w:lang w:val="en-US"/>
        </w:rPr>
        <w:delText>6/29/2009</w:delText>
      </w:r>
    </w:del>
    <w:r>
      <w:rPr>
        <w:sz w:val="12"/>
        <w:lang w:val="en-US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E359C" w:rsidRDefault="009E359C">
      <w:r>
        <w:separator/>
      </w:r>
    </w:p>
  </w:footnote>
  <w:footnote w:type="continuationSeparator" w:id="0">
    <w:p w:rsidR="009E359C" w:rsidRDefault="009E359C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E359C" w:rsidRPr="00D65A66" w:rsidRDefault="009E359C">
    <w:pPr>
      <w:pStyle w:val="Header"/>
      <w:rPr>
        <w:sz w:val="72"/>
      </w:rPr>
    </w:pPr>
    <w:r>
      <w:rPr>
        <w:noProof/>
        <w:lang w:val="de-CH" w:eastAsia="de-CH"/>
      </w:rPr>
      <w:drawing>
        <wp:inline distT="0" distB="0" distL="0" distR="0">
          <wp:extent cx="813435" cy="896620"/>
          <wp:effectExtent l="19050" t="0" r="5715" b="0"/>
          <wp:docPr id="1" name="Picture 1" descr="Logo_RoomsPro_1_low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_RoomsPro_1_low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3435" cy="8966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sz w:val="72"/>
      </w:rPr>
      <w:t xml:space="preserve">  Use Cases Release 4.0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0C6752"/>
    <w:multiLevelType w:val="hybridMultilevel"/>
    <w:tmpl w:val="138AF46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D255FF"/>
    <w:multiLevelType w:val="hybridMultilevel"/>
    <w:tmpl w:val="8D4C3874"/>
    <w:lvl w:ilvl="0" w:tplc="08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9677D1"/>
    <w:multiLevelType w:val="hybridMultilevel"/>
    <w:tmpl w:val="A358E06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F180C6A"/>
    <w:multiLevelType w:val="hybridMultilevel"/>
    <w:tmpl w:val="0498746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1E6396"/>
    <w:multiLevelType w:val="hybridMultilevel"/>
    <w:tmpl w:val="80A6F62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0811B27"/>
    <w:multiLevelType w:val="hybridMultilevel"/>
    <w:tmpl w:val="BE9C1260"/>
    <w:lvl w:ilvl="0" w:tplc="08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6C056AC"/>
    <w:multiLevelType w:val="multilevel"/>
    <w:tmpl w:val="7F4AC20C"/>
    <w:lvl w:ilvl="0">
      <w:start w:val="1"/>
      <w:numFmt w:val="decimal"/>
      <w:lvlText w:val="%1"/>
      <w:lvlJc w:val="left"/>
      <w:pPr>
        <w:tabs>
          <w:tab w:val="num" w:pos="-1836"/>
        </w:tabs>
        <w:ind w:left="-1836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-1692"/>
        </w:tabs>
        <w:ind w:left="-1692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hanging="2268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-1404"/>
        </w:tabs>
        <w:ind w:left="-140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-1260"/>
        </w:tabs>
        <w:ind w:left="-1260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-1116"/>
        </w:tabs>
        <w:ind w:left="-1116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-972"/>
        </w:tabs>
        <w:ind w:left="-972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-828"/>
        </w:tabs>
        <w:ind w:left="-828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-684"/>
        </w:tabs>
        <w:ind w:left="-684" w:hanging="1584"/>
      </w:pPr>
      <w:rPr>
        <w:rFonts w:hint="default"/>
      </w:rPr>
    </w:lvl>
  </w:abstractNum>
  <w:abstractNum w:abstractNumId="7">
    <w:nsid w:val="26DE516A"/>
    <w:multiLevelType w:val="hybridMultilevel"/>
    <w:tmpl w:val="6602E386"/>
    <w:lvl w:ilvl="0" w:tplc="535C6DCE">
      <w:start w:val="6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9C949D9"/>
    <w:multiLevelType w:val="hybridMultilevel"/>
    <w:tmpl w:val="9FBA3CBC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CF27F22"/>
    <w:multiLevelType w:val="hybridMultilevel"/>
    <w:tmpl w:val="EE2458D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32A5C23"/>
    <w:multiLevelType w:val="hybridMultilevel"/>
    <w:tmpl w:val="05EA25E6"/>
    <w:lvl w:ilvl="0" w:tplc="535C6DCE">
      <w:start w:val="6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3606FEC"/>
    <w:multiLevelType w:val="hybridMultilevel"/>
    <w:tmpl w:val="84DEA2E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82A3AD0"/>
    <w:multiLevelType w:val="hybridMultilevel"/>
    <w:tmpl w:val="DDA2370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9F33B00"/>
    <w:multiLevelType w:val="hybridMultilevel"/>
    <w:tmpl w:val="60D0A07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C2A19EE"/>
    <w:multiLevelType w:val="hybridMultilevel"/>
    <w:tmpl w:val="DE24ADE6"/>
    <w:lvl w:ilvl="0" w:tplc="08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F7216C1"/>
    <w:multiLevelType w:val="hybridMultilevel"/>
    <w:tmpl w:val="4C585996"/>
    <w:lvl w:ilvl="0" w:tplc="638E962E">
      <w:start w:val="1"/>
      <w:numFmt w:val="decimal"/>
      <w:lvlText w:val="Schritt %1"/>
      <w:lvlJc w:val="left"/>
      <w:pPr>
        <w:ind w:left="720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7E708F5"/>
    <w:multiLevelType w:val="hybridMultilevel"/>
    <w:tmpl w:val="94367C4A"/>
    <w:lvl w:ilvl="0" w:tplc="535C6DCE">
      <w:start w:val="6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87079BD"/>
    <w:multiLevelType w:val="hybridMultilevel"/>
    <w:tmpl w:val="6D968838"/>
    <w:lvl w:ilvl="0" w:tplc="0B58A56A">
      <w:start w:val="26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ACD7EED"/>
    <w:multiLevelType w:val="hybridMultilevel"/>
    <w:tmpl w:val="2E5A921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EEC2927"/>
    <w:multiLevelType w:val="hybridMultilevel"/>
    <w:tmpl w:val="CE04F87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3706EFB"/>
    <w:multiLevelType w:val="hybridMultilevel"/>
    <w:tmpl w:val="7D22E3A0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4CD31C9"/>
    <w:multiLevelType w:val="hybridMultilevel"/>
    <w:tmpl w:val="DE24ADE6"/>
    <w:lvl w:ilvl="0" w:tplc="08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7001FB5"/>
    <w:multiLevelType w:val="hybridMultilevel"/>
    <w:tmpl w:val="8D4C3874"/>
    <w:lvl w:ilvl="0" w:tplc="08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F593F3B"/>
    <w:multiLevelType w:val="hybridMultilevel"/>
    <w:tmpl w:val="77849EF6"/>
    <w:lvl w:ilvl="0" w:tplc="535C6DCE">
      <w:start w:val="6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7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3"/>
  </w:num>
  <w:num w:numId="3">
    <w:abstractNumId w:val="15"/>
  </w:num>
  <w:num w:numId="4">
    <w:abstractNumId w:val="4"/>
  </w:num>
  <w:num w:numId="5">
    <w:abstractNumId w:val="17"/>
  </w:num>
  <w:num w:numId="6">
    <w:abstractNumId w:val="20"/>
  </w:num>
  <w:num w:numId="7">
    <w:abstractNumId w:val="18"/>
  </w:num>
  <w:num w:numId="8">
    <w:abstractNumId w:val="3"/>
  </w:num>
  <w:num w:numId="9">
    <w:abstractNumId w:val="12"/>
  </w:num>
  <w:num w:numId="10">
    <w:abstractNumId w:val="0"/>
  </w:num>
  <w:num w:numId="11">
    <w:abstractNumId w:val="2"/>
  </w:num>
  <w:num w:numId="12">
    <w:abstractNumId w:val="5"/>
  </w:num>
  <w:num w:numId="13">
    <w:abstractNumId w:val="13"/>
  </w:num>
  <w:num w:numId="14">
    <w:abstractNumId w:val="21"/>
  </w:num>
  <w:num w:numId="15">
    <w:abstractNumId w:val="14"/>
  </w:num>
  <w:num w:numId="16">
    <w:abstractNumId w:val="9"/>
  </w:num>
  <w:num w:numId="17">
    <w:abstractNumId w:val="8"/>
  </w:num>
  <w:num w:numId="18">
    <w:abstractNumId w:val="11"/>
  </w:num>
  <w:num w:numId="19">
    <w:abstractNumId w:val="16"/>
  </w:num>
  <w:num w:numId="20">
    <w:abstractNumId w:val="10"/>
  </w:num>
  <w:num w:numId="21">
    <w:abstractNumId w:val="19"/>
  </w:num>
  <w:num w:numId="22">
    <w:abstractNumId w:val="22"/>
  </w:num>
  <w:num w:numId="23">
    <w:abstractNumId w:val="7"/>
  </w:num>
  <w:num w:numId="24">
    <w:abstractNumId w:val="1"/>
  </w:num>
  <w:numIdMacAtCleanup w:val="2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proofState w:spelling="clean" w:grammar="clean"/>
  <w:attachedTemplate r:id="rId1"/>
  <w:stylePaneFormatFilter w:val="3F01"/>
  <w:revisionView w:markup="0"/>
  <w:trackRevisions/>
  <w:defaultTabStop w:val="720"/>
  <w:autoHyphenation/>
  <w:hyphenationZone w:val="425"/>
  <w:noPunctuationKerning/>
  <w:characterSpacingControl w:val="doNotCompress"/>
  <w:savePreviewPicture/>
  <w:hdrShapeDefaults>
    <o:shapedefaults v:ext="edit" spidmax="54273"/>
  </w:hdrShapeDefaults>
  <w:footnotePr>
    <w:footnote w:id="-1"/>
    <w:footnote w:id="0"/>
  </w:footnotePr>
  <w:endnotePr>
    <w:endnote w:id="-1"/>
    <w:endnote w:id="0"/>
  </w:endnotePr>
  <w:compat/>
  <w:rsids>
    <w:rsidRoot w:val="003A5302"/>
    <w:rsid w:val="0001095C"/>
    <w:rsid w:val="00023502"/>
    <w:rsid w:val="0003695F"/>
    <w:rsid w:val="000413CA"/>
    <w:rsid w:val="00045CE2"/>
    <w:rsid w:val="00053A61"/>
    <w:rsid w:val="00060221"/>
    <w:rsid w:val="00070EBE"/>
    <w:rsid w:val="000743EA"/>
    <w:rsid w:val="00094819"/>
    <w:rsid w:val="0009728B"/>
    <w:rsid w:val="000A170A"/>
    <w:rsid w:val="000E20CB"/>
    <w:rsid w:val="000E64FA"/>
    <w:rsid w:val="000E7DCA"/>
    <w:rsid w:val="000F0EEE"/>
    <w:rsid w:val="000F6BE6"/>
    <w:rsid w:val="0012154D"/>
    <w:rsid w:val="00123B53"/>
    <w:rsid w:val="00133018"/>
    <w:rsid w:val="00133EC4"/>
    <w:rsid w:val="00135BDA"/>
    <w:rsid w:val="00153091"/>
    <w:rsid w:val="001579B1"/>
    <w:rsid w:val="0016230D"/>
    <w:rsid w:val="00177352"/>
    <w:rsid w:val="001A2115"/>
    <w:rsid w:val="001A3D67"/>
    <w:rsid w:val="001C089C"/>
    <w:rsid w:val="001C0CC6"/>
    <w:rsid w:val="001C34A3"/>
    <w:rsid w:val="001E21AE"/>
    <w:rsid w:val="001E2547"/>
    <w:rsid w:val="001E59D9"/>
    <w:rsid w:val="001F4734"/>
    <w:rsid w:val="001F5607"/>
    <w:rsid w:val="00207C17"/>
    <w:rsid w:val="00212A4C"/>
    <w:rsid w:val="00214465"/>
    <w:rsid w:val="00217EF9"/>
    <w:rsid w:val="00221B04"/>
    <w:rsid w:val="0022490F"/>
    <w:rsid w:val="00230B20"/>
    <w:rsid w:val="00235431"/>
    <w:rsid w:val="00235B42"/>
    <w:rsid w:val="0024616A"/>
    <w:rsid w:val="00256071"/>
    <w:rsid w:val="0026635F"/>
    <w:rsid w:val="00277654"/>
    <w:rsid w:val="002871DA"/>
    <w:rsid w:val="002A2EA1"/>
    <w:rsid w:val="002B5781"/>
    <w:rsid w:val="002C1B8C"/>
    <w:rsid w:val="002E487F"/>
    <w:rsid w:val="002F638D"/>
    <w:rsid w:val="0031440A"/>
    <w:rsid w:val="0035327D"/>
    <w:rsid w:val="00372620"/>
    <w:rsid w:val="003761AA"/>
    <w:rsid w:val="00394CE0"/>
    <w:rsid w:val="00395D64"/>
    <w:rsid w:val="003A5302"/>
    <w:rsid w:val="003B7C70"/>
    <w:rsid w:val="003C5246"/>
    <w:rsid w:val="003E16D1"/>
    <w:rsid w:val="003E775D"/>
    <w:rsid w:val="003F6654"/>
    <w:rsid w:val="00404358"/>
    <w:rsid w:val="00405D53"/>
    <w:rsid w:val="00406F29"/>
    <w:rsid w:val="00432E33"/>
    <w:rsid w:val="0044166D"/>
    <w:rsid w:val="00446E0D"/>
    <w:rsid w:val="004508CA"/>
    <w:rsid w:val="004544EA"/>
    <w:rsid w:val="0047014F"/>
    <w:rsid w:val="004724E4"/>
    <w:rsid w:val="00472AA3"/>
    <w:rsid w:val="004A73C6"/>
    <w:rsid w:val="004A748E"/>
    <w:rsid w:val="004A7504"/>
    <w:rsid w:val="004B05C2"/>
    <w:rsid w:val="004B20E1"/>
    <w:rsid w:val="004D0AC8"/>
    <w:rsid w:val="004D54EB"/>
    <w:rsid w:val="004E2A5C"/>
    <w:rsid w:val="004E3B23"/>
    <w:rsid w:val="004F452A"/>
    <w:rsid w:val="004F55B3"/>
    <w:rsid w:val="004F56BC"/>
    <w:rsid w:val="004F62C9"/>
    <w:rsid w:val="0050181E"/>
    <w:rsid w:val="00510535"/>
    <w:rsid w:val="0051161A"/>
    <w:rsid w:val="0051790F"/>
    <w:rsid w:val="00517BB0"/>
    <w:rsid w:val="0052381C"/>
    <w:rsid w:val="00527488"/>
    <w:rsid w:val="005275B9"/>
    <w:rsid w:val="0053252A"/>
    <w:rsid w:val="00537819"/>
    <w:rsid w:val="00540A78"/>
    <w:rsid w:val="005522A9"/>
    <w:rsid w:val="00556707"/>
    <w:rsid w:val="005711E4"/>
    <w:rsid w:val="00573325"/>
    <w:rsid w:val="005862B3"/>
    <w:rsid w:val="00590110"/>
    <w:rsid w:val="00594095"/>
    <w:rsid w:val="005A20F8"/>
    <w:rsid w:val="005C3503"/>
    <w:rsid w:val="005C5545"/>
    <w:rsid w:val="005D6E72"/>
    <w:rsid w:val="005F38F4"/>
    <w:rsid w:val="0060414B"/>
    <w:rsid w:val="006047A9"/>
    <w:rsid w:val="006104C9"/>
    <w:rsid w:val="00610914"/>
    <w:rsid w:val="00613E80"/>
    <w:rsid w:val="00613EB1"/>
    <w:rsid w:val="00620D24"/>
    <w:rsid w:val="00634A5B"/>
    <w:rsid w:val="006420B0"/>
    <w:rsid w:val="00655A54"/>
    <w:rsid w:val="0065613A"/>
    <w:rsid w:val="006643D8"/>
    <w:rsid w:val="00671DD2"/>
    <w:rsid w:val="00672A13"/>
    <w:rsid w:val="00685D3B"/>
    <w:rsid w:val="00697286"/>
    <w:rsid w:val="006D6D11"/>
    <w:rsid w:val="006E2CA1"/>
    <w:rsid w:val="006E5702"/>
    <w:rsid w:val="006E5D94"/>
    <w:rsid w:val="006F1B28"/>
    <w:rsid w:val="006F2858"/>
    <w:rsid w:val="006F5E8D"/>
    <w:rsid w:val="00700734"/>
    <w:rsid w:val="0071121E"/>
    <w:rsid w:val="00717827"/>
    <w:rsid w:val="007230AF"/>
    <w:rsid w:val="00730354"/>
    <w:rsid w:val="00730BF1"/>
    <w:rsid w:val="00732694"/>
    <w:rsid w:val="00736482"/>
    <w:rsid w:val="00742B6C"/>
    <w:rsid w:val="0076032B"/>
    <w:rsid w:val="0076449B"/>
    <w:rsid w:val="0077666B"/>
    <w:rsid w:val="00785F26"/>
    <w:rsid w:val="00795823"/>
    <w:rsid w:val="0079766E"/>
    <w:rsid w:val="00797880"/>
    <w:rsid w:val="007A0F86"/>
    <w:rsid w:val="007B615A"/>
    <w:rsid w:val="007F63B3"/>
    <w:rsid w:val="00806ED0"/>
    <w:rsid w:val="00832D17"/>
    <w:rsid w:val="008346FA"/>
    <w:rsid w:val="00834A04"/>
    <w:rsid w:val="00862F3C"/>
    <w:rsid w:val="0088140C"/>
    <w:rsid w:val="00884958"/>
    <w:rsid w:val="008974C5"/>
    <w:rsid w:val="008A1628"/>
    <w:rsid w:val="008C6CFF"/>
    <w:rsid w:val="008D09FA"/>
    <w:rsid w:val="008D503B"/>
    <w:rsid w:val="008E3542"/>
    <w:rsid w:val="009062AF"/>
    <w:rsid w:val="009065C2"/>
    <w:rsid w:val="009157EC"/>
    <w:rsid w:val="00926E49"/>
    <w:rsid w:val="00927660"/>
    <w:rsid w:val="009359F4"/>
    <w:rsid w:val="00936201"/>
    <w:rsid w:val="0094263B"/>
    <w:rsid w:val="00946B80"/>
    <w:rsid w:val="00947319"/>
    <w:rsid w:val="0095216D"/>
    <w:rsid w:val="009565D3"/>
    <w:rsid w:val="00976AFC"/>
    <w:rsid w:val="0098689A"/>
    <w:rsid w:val="009942CC"/>
    <w:rsid w:val="009B4BA3"/>
    <w:rsid w:val="009B6C70"/>
    <w:rsid w:val="009B7616"/>
    <w:rsid w:val="009D1AD5"/>
    <w:rsid w:val="009D6D44"/>
    <w:rsid w:val="009E0837"/>
    <w:rsid w:val="009E359C"/>
    <w:rsid w:val="009F037E"/>
    <w:rsid w:val="00A00155"/>
    <w:rsid w:val="00A031B3"/>
    <w:rsid w:val="00A2042C"/>
    <w:rsid w:val="00A21793"/>
    <w:rsid w:val="00A2469C"/>
    <w:rsid w:val="00A24E2D"/>
    <w:rsid w:val="00A346A3"/>
    <w:rsid w:val="00A5135B"/>
    <w:rsid w:val="00A556D3"/>
    <w:rsid w:val="00A9066A"/>
    <w:rsid w:val="00A9384A"/>
    <w:rsid w:val="00A94B6D"/>
    <w:rsid w:val="00AA0A7F"/>
    <w:rsid w:val="00AA5DEA"/>
    <w:rsid w:val="00AB0B33"/>
    <w:rsid w:val="00AB121C"/>
    <w:rsid w:val="00AB1B38"/>
    <w:rsid w:val="00AB21E6"/>
    <w:rsid w:val="00AB2F58"/>
    <w:rsid w:val="00AD2704"/>
    <w:rsid w:val="00AD416F"/>
    <w:rsid w:val="00AD4626"/>
    <w:rsid w:val="00AF0228"/>
    <w:rsid w:val="00AF16EE"/>
    <w:rsid w:val="00AF50F4"/>
    <w:rsid w:val="00B21819"/>
    <w:rsid w:val="00B645DF"/>
    <w:rsid w:val="00B65798"/>
    <w:rsid w:val="00B71514"/>
    <w:rsid w:val="00B81E6A"/>
    <w:rsid w:val="00B844C0"/>
    <w:rsid w:val="00B93C50"/>
    <w:rsid w:val="00BA575F"/>
    <w:rsid w:val="00BB1275"/>
    <w:rsid w:val="00BC054B"/>
    <w:rsid w:val="00BC0B09"/>
    <w:rsid w:val="00BD2B40"/>
    <w:rsid w:val="00BE0B38"/>
    <w:rsid w:val="00C00362"/>
    <w:rsid w:val="00C06A84"/>
    <w:rsid w:val="00C118FC"/>
    <w:rsid w:val="00C11EDC"/>
    <w:rsid w:val="00C13F45"/>
    <w:rsid w:val="00C2127A"/>
    <w:rsid w:val="00C32FED"/>
    <w:rsid w:val="00C452F2"/>
    <w:rsid w:val="00C5199B"/>
    <w:rsid w:val="00C65F0C"/>
    <w:rsid w:val="00C765BE"/>
    <w:rsid w:val="00C76E7A"/>
    <w:rsid w:val="00C86558"/>
    <w:rsid w:val="00C92288"/>
    <w:rsid w:val="00CA7B69"/>
    <w:rsid w:val="00CC470D"/>
    <w:rsid w:val="00CD0216"/>
    <w:rsid w:val="00D12845"/>
    <w:rsid w:val="00D130D4"/>
    <w:rsid w:val="00D3100B"/>
    <w:rsid w:val="00D40276"/>
    <w:rsid w:val="00D43DE5"/>
    <w:rsid w:val="00D60C80"/>
    <w:rsid w:val="00D65A66"/>
    <w:rsid w:val="00D6618B"/>
    <w:rsid w:val="00D66E95"/>
    <w:rsid w:val="00D90064"/>
    <w:rsid w:val="00D92286"/>
    <w:rsid w:val="00D959C9"/>
    <w:rsid w:val="00DA2DC8"/>
    <w:rsid w:val="00DA60DB"/>
    <w:rsid w:val="00DC0ADE"/>
    <w:rsid w:val="00DC3F65"/>
    <w:rsid w:val="00DC4E6E"/>
    <w:rsid w:val="00DC566C"/>
    <w:rsid w:val="00DE3CE8"/>
    <w:rsid w:val="00DE5AF0"/>
    <w:rsid w:val="00DE71F8"/>
    <w:rsid w:val="00DF3EC8"/>
    <w:rsid w:val="00DF788D"/>
    <w:rsid w:val="00E008EF"/>
    <w:rsid w:val="00E07B5C"/>
    <w:rsid w:val="00E2016C"/>
    <w:rsid w:val="00E207E2"/>
    <w:rsid w:val="00E27F3A"/>
    <w:rsid w:val="00E3032E"/>
    <w:rsid w:val="00E362DB"/>
    <w:rsid w:val="00E43218"/>
    <w:rsid w:val="00E51C55"/>
    <w:rsid w:val="00E677FE"/>
    <w:rsid w:val="00E7428E"/>
    <w:rsid w:val="00E87602"/>
    <w:rsid w:val="00EA1203"/>
    <w:rsid w:val="00EB29ED"/>
    <w:rsid w:val="00ED68EF"/>
    <w:rsid w:val="00EE05BC"/>
    <w:rsid w:val="00EE6148"/>
    <w:rsid w:val="00EF30D3"/>
    <w:rsid w:val="00F023F2"/>
    <w:rsid w:val="00F0410B"/>
    <w:rsid w:val="00F05962"/>
    <w:rsid w:val="00F22AF5"/>
    <w:rsid w:val="00F22F87"/>
    <w:rsid w:val="00F54DE0"/>
    <w:rsid w:val="00F612C6"/>
    <w:rsid w:val="00F71B4C"/>
    <w:rsid w:val="00F84F1B"/>
    <w:rsid w:val="00F874A9"/>
    <w:rsid w:val="00FB55C6"/>
    <w:rsid w:val="00FD0A8E"/>
    <w:rsid w:val="00FD2C81"/>
    <w:rsid w:val="00FF51C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4273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de-CH" w:eastAsia="de-CH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1E59D9"/>
    <w:rPr>
      <w:rFonts w:ascii="Arial" w:hAnsi="Arial"/>
      <w:szCs w:val="24"/>
      <w:lang w:val="en-GB" w:eastAsia="en-US"/>
    </w:rPr>
  </w:style>
  <w:style w:type="paragraph" w:styleId="Heading1">
    <w:name w:val="heading 1"/>
    <w:basedOn w:val="Normal"/>
    <w:next w:val="Normal"/>
    <w:qFormat/>
    <w:rsid w:val="001E59D9"/>
    <w:pPr>
      <w:keepNext/>
      <w:tabs>
        <w:tab w:val="left" w:pos="5220"/>
      </w:tabs>
      <w:outlineLvl w:val="0"/>
    </w:pPr>
    <w:rPr>
      <w:b/>
      <w:bCs/>
      <w:sz w:val="28"/>
      <w:u w:val="single"/>
    </w:rPr>
  </w:style>
  <w:style w:type="paragraph" w:styleId="Heading2">
    <w:name w:val="heading 2"/>
    <w:basedOn w:val="Normal"/>
    <w:next w:val="Normal"/>
    <w:qFormat/>
    <w:rsid w:val="001E59D9"/>
    <w:pPr>
      <w:keepNext/>
      <w:tabs>
        <w:tab w:val="left" w:pos="5220"/>
      </w:tabs>
      <w:outlineLvl w:val="1"/>
    </w:pPr>
    <w:rPr>
      <w:b/>
      <w:bCs/>
      <w:sz w:val="32"/>
    </w:rPr>
  </w:style>
  <w:style w:type="paragraph" w:styleId="Heading3">
    <w:name w:val="heading 3"/>
    <w:basedOn w:val="Normal"/>
    <w:next w:val="Normal"/>
    <w:qFormat/>
    <w:rsid w:val="001E59D9"/>
    <w:pPr>
      <w:keepNext/>
      <w:tabs>
        <w:tab w:val="left" w:pos="5220"/>
      </w:tabs>
      <w:outlineLvl w:val="2"/>
    </w:pPr>
    <w:rPr>
      <w:b/>
      <w:bCs/>
    </w:rPr>
  </w:style>
  <w:style w:type="paragraph" w:styleId="Heading4">
    <w:name w:val="heading 4"/>
    <w:basedOn w:val="Normal"/>
    <w:next w:val="Normal"/>
    <w:qFormat/>
    <w:rsid w:val="001E59D9"/>
    <w:pPr>
      <w:keepNext/>
      <w:jc w:val="center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1E59D9"/>
    <w:pPr>
      <w:keepNext/>
      <w:numPr>
        <w:ilvl w:val="4"/>
        <w:numId w:val="1"/>
      </w:numPr>
      <w:outlineLvl w:val="4"/>
    </w:pPr>
    <w:rPr>
      <w:i/>
      <w:iCs/>
      <w:sz w:val="18"/>
      <w:szCs w:val="20"/>
      <w:lang w:val="de-DE"/>
    </w:rPr>
  </w:style>
  <w:style w:type="paragraph" w:styleId="Heading6">
    <w:name w:val="heading 6"/>
    <w:basedOn w:val="Normal"/>
    <w:next w:val="Normal"/>
    <w:qFormat/>
    <w:rsid w:val="001E59D9"/>
    <w:pPr>
      <w:numPr>
        <w:ilvl w:val="5"/>
        <w:numId w:val="1"/>
      </w:numPr>
      <w:spacing w:before="240" w:after="60"/>
      <w:outlineLvl w:val="5"/>
    </w:pPr>
    <w:rPr>
      <w:rFonts w:ascii="Times New Roman" w:hAnsi="Times New Roman"/>
      <w:b/>
      <w:bCs/>
      <w:sz w:val="22"/>
      <w:szCs w:val="22"/>
      <w:lang w:val="de-DE"/>
    </w:rPr>
  </w:style>
  <w:style w:type="paragraph" w:styleId="Heading7">
    <w:name w:val="heading 7"/>
    <w:basedOn w:val="Normal"/>
    <w:next w:val="Normal"/>
    <w:qFormat/>
    <w:rsid w:val="001E59D9"/>
    <w:pPr>
      <w:numPr>
        <w:ilvl w:val="6"/>
        <w:numId w:val="1"/>
      </w:numPr>
      <w:spacing w:before="240" w:after="60"/>
      <w:outlineLvl w:val="6"/>
    </w:pPr>
    <w:rPr>
      <w:rFonts w:ascii="Times New Roman" w:hAnsi="Times New Roman"/>
      <w:sz w:val="24"/>
      <w:lang w:val="de-DE"/>
    </w:rPr>
  </w:style>
  <w:style w:type="paragraph" w:styleId="Heading8">
    <w:name w:val="heading 8"/>
    <w:basedOn w:val="Normal"/>
    <w:next w:val="Normal"/>
    <w:qFormat/>
    <w:rsid w:val="001E59D9"/>
    <w:pPr>
      <w:numPr>
        <w:ilvl w:val="7"/>
        <w:numId w:val="1"/>
      </w:numPr>
      <w:spacing w:before="240" w:after="60"/>
      <w:outlineLvl w:val="7"/>
    </w:pPr>
    <w:rPr>
      <w:rFonts w:ascii="Times New Roman" w:hAnsi="Times New Roman"/>
      <w:i/>
      <w:iCs/>
      <w:sz w:val="24"/>
      <w:lang w:val="de-DE"/>
    </w:rPr>
  </w:style>
  <w:style w:type="paragraph" w:styleId="Heading9">
    <w:name w:val="heading 9"/>
    <w:basedOn w:val="Normal"/>
    <w:next w:val="Normal"/>
    <w:qFormat/>
    <w:rsid w:val="001E59D9"/>
    <w:pPr>
      <w:numPr>
        <w:ilvl w:val="8"/>
        <w:numId w:val="1"/>
      </w:numPr>
      <w:spacing w:before="240" w:after="60"/>
      <w:outlineLvl w:val="8"/>
    </w:pPr>
    <w:rPr>
      <w:rFonts w:cs="Arial"/>
      <w:sz w:val="22"/>
      <w:szCs w:val="22"/>
      <w:lang w:val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Title">
    <w:name w:val="TableTitle"/>
    <w:basedOn w:val="Normal"/>
    <w:rsid w:val="001E59D9"/>
    <w:rPr>
      <w:b/>
      <w:bCs/>
      <w:lang w:val="de-CH"/>
    </w:rPr>
  </w:style>
  <w:style w:type="paragraph" w:styleId="Header">
    <w:name w:val="header"/>
    <w:basedOn w:val="Normal"/>
    <w:rsid w:val="001E59D9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rsid w:val="001E59D9"/>
    <w:pPr>
      <w:tabs>
        <w:tab w:val="center" w:pos="4536"/>
        <w:tab w:val="right" w:pos="9072"/>
      </w:tabs>
    </w:pPr>
  </w:style>
  <w:style w:type="paragraph" w:styleId="DocumentMap">
    <w:name w:val="Document Map"/>
    <w:basedOn w:val="Normal"/>
    <w:semiHidden/>
    <w:rsid w:val="002F638D"/>
    <w:pPr>
      <w:shd w:val="clear" w:color="auto" w:fill="000080"/>
    </w:pPr>
    <w:rPr>
      <w:rFonts w:ascii="Tahoma" w:hAnsi="Tahoma" w:cs="Tahoma"/>
      <w:szCs w:val="20"/>
    </w:rPr>
  </w:style>
  <w:style w:type="paragraph" w:styleId="BalloonText">
    <w:name w:val="Balloon Text"/>
    <w:basedOn w:val="Normal"/>
    <w:semiHidden/>
    <w:rsid w:val="00556707"/>
    <w:rPr>
      <w:rFonts w:ascii="Tahoma" w:hAnsi="Tahoma" w:cs="Tahoma"/>
      <w:sz w:val="16"/>
      <w:szCs w:val="16"/>
    </w:rPr>
  </w:style>
  <w:style w:type="paragraph" w:styleId="Caption">
    <w:name w:val="caption"/>
    <w:aliases w:val="Titel_Abbildung,Abbildungsbeschriftung,Beschriftung1,Beschriftung11"/>
    <w:basedOn w:val="Normal"/>
    <w:next w:val="Normal"/>
    <w:unhideWhenUsed/>
    <w:qFormat/>
    <w:rsid w:val="009062AF"/>
    <w:rPr>
      <w:b/>
      <w:bCs/>
      <w:szCs w:val="20"/>
    </w:rPr>
  </w:style>
  <w:style w:type="paragraph" w:styleId="FootnoteText">
    <w:name w:val="footnote text"/>
    <w:basedOn w:val="Normal"/>
    <w:link w:val="FootnoteTextChar"/>
    <w:rsid w:val="009062AF"/>
    <w:rPr>
      <w:szCs w:val="20"/>
    </w:rPr>
  </w:style>
  <w:style w:type="character" w:customStyle="1" w:styleId="FootnoteTextChar">
    <w:name w:val="Footnote Text Char"/>
    <w:basedOn w:val="DefaultParagraphFont"/>
    <w:link w:val="FootnoteText"/>
    <w:rsid w:val="009062AF"/>
    <w:rPr>
      <w:rFonts w:ascii="Arial" w:hAnsi="Arial"/>
      <w:lang w:val="en-GB" w:eastAsia="en-US"/>
    </w:rPr>
  </w:style>
  <w:style w:type="character" w:styleId="FootnoteReference">
    <w:name w:val="footnote reference"/>
    <w:basedOn w:val="DefaultParagraphFont"/>
    <w:rsid w:val="009062AF"/>
    <w:rPr>
      <w:vertAlign w:val="superscript"/>
    </w:rPr>
  </w:style>
  <w:style w:type="paragraph" w:styleId="Revision">
    <w:name w:val="Revision"/>
    <w:hidden/>
    <w:uiPriority w:val="99"/>
    <w:semiHidden/>
    <w:rsid w:val="004F62C9"/>
    <w:rPr>
      <w:rFonts w:ascii="Arial" w:hAnsi="Arial"/>
      <w:szCs w:val="24"/>
      <w:lang w:val="en-GB" w:eastAsia="en-US"/>
    </w:rPr>
  </w:style>
  <w:style w:type="character" w:styleId="CommentReference">
    <w:name w:val="annotation reference"/>
    <w:basedOn w:val="DefaultParagraphFont"/>
    <w:rsid w:val="00730BF1"/>
    <w:rPr>
      <w:sz w:val="16"/>
      <w:szCs w:val="16"/>
    </w:rPr>
  </w:style>
  <w:style w:type="paragraph" w:styleId="CommentText">
    <w:name w:val="annotation text"/>
    <w:basedOn w:val="Normal"/>
    <w:link w:val="CommentTextChar"/>
    <w:rsid w:val="00730BF1"/>
    <w:rPr>
      <w:szCs w:val="20"/>
    </w:rPr>
  </w:style>
  <w:style w:type="character" w:customStyle="1" w:styleId="CommentTextChar">
    <w:name w:val="Comment Text Char"/>
    <w:basedOn w:val="DefaultParagraphFont"/>
    <w:link w:val="CommentText"/>
    <w:rsid w:val="00730BF1"/>
    <w:rPr>
      <w:rFonts w:ascii="Arial" w:hAnsi="Arial"/>
      <w:lang w:val="en-GB"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730BF1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730BF1"/>
    <w:rPr>
      <w:b/>
      <w:bCs/>
    </w:rPr>
  </w:style>
  <w:style w:type="character" w:styleId="PlaceholderText">
    <w:name w:val="Placeholder Text"/>
    <w:basedOn w:val="DefaultParagraphFont"/>
    <w:uiPriority w:val="99"/>
    <w:semiHidden/>
    <w:rsid w:val="00DC0ADE"/>
    <w:rPr>
      <w:color w:val="808080"/>
    </w:rPr>
  </w:style>
  <w:style w:type="paragraph" w:styleId="ListParagraph">
    <w:name w:val="List Paragraph"/>
    <w:basedOn w:val="Normal"/>
    <w:uiPriority w:val="34"/>
    <w:qFormat/>
    <w:rsid w:val="00DC0ADE"/>
    <w:pPr>
      <w:ind w:left="720"/>
      <w:contextualSpacing/>
    </w:pPr>
  </w:style>
  <w:style w:type="table" w:styleId="TableGrid">
    <w:name w:val="Table Grid"/>
    <w:basedOn w:val="TableNormal"/>
    <w:rsid w:val="00DC0ADE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itelklein">
    <w:name w:val="Titel_klein"/>
    <w:basedOn w:val="Normal"/>
    <w:autoRedefine/>
    <w:rsid w:val="00DC0ADE"/>
    <w:pPr>
      <w:pBdr>
        <w:bottom w:val="single" w:sz="4" w:space="1" w:color="C0C0C0"/>
      </w:pBdr>
      <w:jc w:val="both"/>
    </w:pPr>
    <w:rPr>
      <w:sz w:val="12"/>
      <w:szCs w:val="20"/>
      <w:lang w:val="de-CH" w:eastAsia="de-CH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79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6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jpeg"/><Relationship Id="rId7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jpeg"/><Relationship Id="rId5" Type="http://schemas.openxmlformats.org/officeDocument/2006/relationships/customXml" Target="../customXml/item5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b0113\Desktop\UC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>
  <documentManagement/>
</p:properties>
</file>

<file path=customXml/item2.xml><?xml version="1.0" encoding="utf-8"?>
<LongProperties xmlns="http://schemas.microsoft.com/office/2006/metadata/longProperties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B554F5680363B4AA4C29B5A100DE2DE" ma:contentTypeVersion="1" ma:contentTypeDescription="Create a new document." ma:contentTypeScope="" ma:versionID="422c2d35d20fdbd22fccc8daac55465f">
  <xsd:schema xmlns:xsd="http://www.w3.org/2001/XMLSchema" xmlns:p="http://schemas.microsoft.com/office/2006/metadata/properties" targetNamespace="http://schemas.microsoft.com/office/2006/metadata/properties" ma:root="true" ma:fieldsID="4aeb20c0e3442673af7ee1078645876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166C94B-2552-4D56-9225-FBA7A96F1DC8}">
  <ds:schemaRefs>
    <ds:schemaRef ds:uri="http://schemas.microsoft.com/office/2006/documentManagement/types"/>
    <ds:schemaRef ds:uri="http://purl.org/dc/elements/1.1/"/>
    <ds:schemaRef ds:uri="http://purl.org/dc/terms/"/>
    <ds:schemaRef ds:uri="http://purl.org/dc/dcmitype/"/>
    <ds:schemaRef ds:uri="http://www.w3.org/XML/1998/namespace"/>
    <ds:schemaRef ds:uri="http://schemas.microsoft.com/office/2006/metadata/properties"/>
    <ds:schemaRef ds:uri="http://schemas.openxmlformats.org/package/2006/metadata/core-properties"/>
  </ds:schemaRefs>
</ds:datastoreItem>
</file>

<file path=customXml/itemProps2.xml><?xml version="1.0" encoding="utf-8"?>
<ds:datastoreItem xmlns:ds="http://schemas.openxmlformats.org/officeDocument/2006/customXml" ds:itemID="{3A3F1700-5DA0-48F4-8028-D304584F348B}">
  <ds:schemaRefs>
    <ds:schemaRef ds:uri="http://schemas.microsoft.com/office/2006/metadata/longProperties"/>
  </ds:schemaRefs>
</ds:datastoreItem>
</file>

<file path=customXml/itemProps3.xml><?xml version="1.0" encoding="utf-8"?>
<ds:datastoreItem xmlns:ds="http://schemas.openxmlformats.org/officeDocument/2006/customXml" ds:itemID="{A3EDAA44-B0BF-4A8A-A5CF-E409EE60441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F0E35F9-7C57-4FE5-B96D-4600CBF4EC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5.xml><?xml version="1.0" encoding="utf-8"?>
<ds:datastoreItem xmlns:ds="http://schemas.openxmlformats.org/officeDocument/2006/customXml" ds:itemID="{3CDF632F-0949-4C8D-A876-A53E2121B8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UC_Template.dotx</Template>
  <TotalTime>0</TotalTime>
  <Pages>26</Pages>
  <Words>3728</Words>
  <Characters>29994</Characters>
  <Application>Microsoft Office Word</Application>
  <DocSecurity>0</DocSecurity>
  <Lines>249</Lines>
  <Paragraphs>67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  <vt:variant>
        <vt:lpstr>Titel</vt:lpstr>
      </vt:variant>
      <vt:variant>
        <vt:i4>1</vt:i4>
      </vt:variant>
    </vt:vector>
  </HeadingPairs>
  <TitlesOfParts>
    <vt:vector size="6" baseType="lpstr">
      <vt:lpstr>UC_211.001_Event_erstellen</vt:lpstr>
      <vt:lpstr/>
      <vt:lpstr/>
      <vt:lpstr/>
      <vt:lpstr>Anhang:</vt:lpstr>
      <vt:lpstr>Use Cases Release 4.0</vt:lpstr>
    </vt:vector>
  </TitlesOfParts>
  <Manager>Mario Haller</Manager>
  <Company>GARAIO AG</Company>
  <LinksUpToDate>false</LinksUpToDate>
  <CharactersWithSpaces>33655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UC_211.001_Event_erstellen</dc:title>
  <dc:subject>105.001</dc:subject>
  <dc:creator>Tim Bänziger</dc:creator>
  <cp:keywords>ROOMS, Ressourcen</cp:keywords>
  <dc:description/>
  <cp:lastModifiedBy>Tim Bänziger</cp:lastModifiedBy>
  <cp:revision>2</cp:revision>
  <cp:lastPrinted>2009-05-28T09:02:00Z</cp:lastPrinted>
  <dcterms:created xsi:type="dcterms:W3CDTF">2009-07-01T16:24:00Z</dcterms:created>
  <dcterms:modified xsi:type="dcterms:W3CDTF">2009-07-01T16:24:00Z</dcterms:modified>
  <cp:contentType>Document</cp:contentTyp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">
    <vt:lpwstr>Document</vt:lpwstr>
  </property>
  <property fmtid="{D5CDD505-2E9C-101B-9397-08002B2CF9AE}" pid="3" name="ContentTypeId">
    <vt:lpwstr>0x0101005B554F5680363B4AA4C29B5A100DE2DE</vt:lpwstr>
  </property>
</Properties>
</file>